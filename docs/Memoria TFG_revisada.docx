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030C07" w14:textId="2DB8A2E3" w:rsidR="00312930" w:rsidRDefault="00FF416D" w:rsidP="004B78CE">
      <w:pPr>
        <w:jc w:val="center"/>
      </w:pPr>
      <w:r>
        <w:rPr>
          <w:noProof/>
          <w:lang w:val="es-ES" w:eastAsia="es-ES"/>
        </w:rPr>
        <w:drawing>
          <wp:anchor distT="0" distB="0" distL="114300" distR="114300" simplePos="0" relativeHeight="251655680" behindDoc="0" locked="0" layoutInCell="1" allowOverlap="1" wp14:anchorId="53C99445" wp14:editId="2198D709">
            <wp:simplePos x="0" y="0"/>
            <wp:positionH relativeFrom="column">
              <wp:posOffset>1028700</wp:posOffset>
            </wp:positionH>
            <wp:positionV relativeFrom="paragraph">
              <wp:posOffset>17145</wp:posOffset>
            </wp:positionV>
            <wp:extent cx="3427095" cy="1257300"/>
            <wp:effectExtent l="0" t="0" r="0" b="0"/>
            <wp:wrapThrough wrapText="bothSides">
              <wp:wrapPolygon edited="0">
                <wp:start x="2401" y="3927"/>
                <wp:lineTo x="2401" y="14400"/>
                <wp:lineTo x="2561" y="16145"/>
                <wp:lineTo x="3042" y="17891"/>
                <wp:lineTo x="5283" y="17891"/>
                <wp:lineTo x="8965" y="17018"/>
                <wp:lineTo x="14888" y="13964"/>
                <wp:lineTo x="14728" y="11782"/>
                <wp:lineTo x="19051" y="9600"/>
                <wp:lineTo x="18730" y="4800"/>
                <wp:lineTo x="8805" y="3927"/>
                <wp:lineTo x="2401" y="3927"/>
              </wp:wrapPolygon>
            </wp:wrapThrough>
            <wp:docPr id="25" name="Imagen 1" descr="Descripción: 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09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D68">
        <w:tab/>
      </w:r>
      <w:r w:rsidR="00B40D68">
        <w:tab/>
      </w:r>
    </w:p>
    <w:p w14:paraId="28F14DD9" w14:textId="77777777" w:rsidR="00312930" w:rsidRDefault="00312930" w:rsidP="004B78CE">
      <w:pPr>
        <w:jc w:val="center"/>
      </w:pPr>
    </w:p>
    <w:p w14:paraId="7611B1AE" w14:textId="77777777" w:rsidR="00312930" w:rsidRDefault="00312930" w:rsidP="0035361D">
      <w:pPr>
        <w:jc w:val="left"/>
      </w:pPr>
    </w:p>
    <w:p w14:paraId="654E5FD3" w14:textId="77777777" w:rsidR="007822BB" w:rsidRPr="004B78CE" w:rsidRDefault="00926622" w:rsidP="004B78CE">
      <w:pPr>
        <w:pBdr>
          <w:top w:val="single" w:sz="8" w:space="1" w:color="336699"/>
          <w:left w:val="single" w:sz="8" w:space="4" w:color="336699"/>
          <w:bottom w:val="single" w:sz="8" w:space="1" w:color="336699"/>
          <w:right w:val="single" w:sz="8" w:space="4" w:color="336699"/>
        </w:pBdr>
        <w:jc w:val="center"/>
        <w:rPr>
          <w:rFonts w:ascii="Myriad Pro" w:hAnsi="Myriad Pro"/>
          <w:sz w:val="56"/>
          <w:szCs w:val="56"/>
        </w:rPr>
      </w:pPr>
      <w:r>
        <w:rPr>
          <w:rFonts w:ascii="Myriad Pro" w:hAnsi="Myriad Pro"/>
          <w:sz w:val="56"/>
          <w:szCs w:val="56"/>
        </w:rPr>
        <w:t>Trabajo Fin de Grado</w:t>
      </w:r>
    </w:p>
    <w:p w14:paraId="0AD017D0" w14:textId="77777777" w:rsidR="004B78CE" w:rsidRDefault="004B78CE" w:rsidP="005406EA">
      <w:pPr>
        <w:jc w:val="left"/>
        <w:rPr>
          <w:rFonts w:ascii="Myriad Pro" w:hAnsi="Myriad Pro"/>
          <w:sz w:val="40"/>
          <w:szCs w:val="40"/>
        </w:rPr>
      </w:pPr>
    </w:p>
    <w:p w14:paraId="3F6CC6BE" w14:textId="03EF16A6" w:rsidR="003A29AF" w:rsidRDefault="00806125" w:rsidP="0035361D">
      <w:pPr>
        <w:jc w:val="center"/>
        <w:rPr>
          <w:rFonts w:ascii="Myriad Pro" w:hAnsi="Myriad Pro"/>
          <w:sz w:val="40"/>
          <w:szCs w:val="40"/>
        </w:rPr>
      </w:pPr>
      <w:r w:rsidRPr="00806125">
        <w:rPr>
          <w:rFonts w:ascii="Myriad Pro" w:hAnsi="Myriad Pro"/>
          <w:sz w:val="40"/>
          <w:szCs w:val="40"/>
        </w:rPr>
        <w:t>I</w:t>
      </w:r>
      <w:r>
        <w:rPr>
          <w:rFonts w:ascii="Myriad Pro" w:hAnsi="Myriad Pro"/>
          <w:sz w:val="40"/>
          <w:szCs w:val="40"/>
        </w:rPr>
        <w:t>nfraestructura de personalizació</w:t>
      </w:r>
      <w:r w:rsidRPr="00806125">
        <w:rPr>
          <w:rFonts w:ascii="Myriad Pro" w:hAnsi="Myriad Pro"/>
          <w:sz w:val="40"/>
          <w:szCs w:val="40"/>
        </w:rPr>
        <w:t xml:space="preserve">n y monitorización de </w:t>
      </w:r>
      <w:proofErr w:type="spellStart"/>
      <w:r w:rsidRPr="00806125">
        <w:rPr>
          <w:rFonts w:ascii="Myriad Pro" w:hAnsi="Myriad Pro"/>
          <w:sz w:val="40"/>
          <w:szCs w:val="40"/>
        </w:rPr>
        <w:t>crawlers</w:t>
      </w:r>
      <w:proofErr w:type="spellEnd"/>
      <w:r w:rsidRPr="00806125">
        <w:rPr>
          <w:rFonts w:ascii="Myriad Pro" w:hAnsi="Myriad Pro"/>
          <w:sz w:val="40"/>
          <w:szCs w:val="40"/>
        </w:rPr>
        <w:t xml:space="preserve"> basada en </w:t>
      </w:r>
      <w:proofErr w:type="spellStart"/>
      <w:r w:rsidRPr="00806125">
        <w:rPr>
          <w:rFonts w:ascii="Myriad Pro" w:hAnsi="Myriad Pro"/>
          <w:sz w:val="40"/>
          <w:szCs w:val="40"/>
        </w:rPr>
        <w:t>Docker</w:t>
      </w:r>
      <w:proofErr w:type="spellEnd"/>
    </w:p>
    <w:p w14:paraId="4B1144FC" w14:textId="06449947" w:rsidR="00050944" w:rsidRPr="00050944" w:rsidRDefault="00911204" w:rsidP="00050944">
      <w:pPr>
        <w:jc w:val="center"/>
        <w:rPr>
          <w:rFonts w:ascii="Myriad Pro" w:hAnsi="Myriad Pro"/>
        </w:rPr>
      </w:pPr>
      <w:r w:rsidRPr="002A6C9F">
        <w:rPr>
          <w:rFonts w:ascii="Myriad Pro" w:hAnsi="Myriad Pro"/>
        </w:rPr>
        <w:t>Autor</w:t>
      </w:r>
    </w:p>
    <w:p w14:paraId="709048D7" w14:textId="77777777" w:rsidR="004B78CE" w:rsidRPr="002A6C9F" w:rsidRDefault="00806125" w:rsidP="007822BB">
      <w:pPr>
        <w:jc w:val="center"/>
        <w:rPr>
          <w:rFonts w:ascii="Myriad Pro" w:hAnsi="Myriad Pro"/>
          <w:sz w:val="36"/>
          <w:szCs w:val="36"/>
        </w:rPr>
      </w:pPr>
      <w:r>
        <w:rPr>
          <w:rFonts w:ascii="Myriad Pro" w:hAnsi="Myriad Pro"/>
          <w:sz w:val="36"/>
          <w:szCs w:val="36"/>
        </w:rPr>
        <w:t>Íñigo Alonso Ruiz</w:t>
      </w:r>
    </w:p>
    <w:p w14:paraId="457C3653" w14:textId="77777777" w:rsidR="00911204" w:rsidRDefault="00911204" w:rsidP="005406EA">
      <w:pPr>
        <w:jc w:val="left"/>
        <w:rPr>
          <w:rFonts w:ascii="Myriad Pro" w:hAnsi="Myriad Pro"/>
          <w:sz w:val="40"/>
          <w:szCs w:val="40"/>
        </w:rPr>
      </w:pPr>
    </w:p>
    <w:p w14:paraId="493CD94E" w14:textId="10B8EA66" w:rsidR="00911204" w:rsidRPr="00050944" w:rsidRDefault="003A29AF" w:rsidP="00050944">
      <w:pPr>
        <w:jc w:val="center"/>
        <w:rPr>
          <w:rFonts w:ascii="Myriad Pro" w:hAnsi="Myriad Pro"/>
        </w:rPr>
      </w:pPr>
      <w:r>
        <w:rPr>
          <w:rFonts w:ascii="Myriad Pro" w:hAnsi="Myriad Pro"/>
        </w:rPr>
        <w:t>Director</w:t>
      </w:r>
    </w:p>
    <w:p w14:paraId="3E69664B" w14:textId="77777777" w:rsidR="00911204" w:rsidRPr="003A29AF" w:rsidRDefault="003A29AF" w:rsidP="003A29AF">
      <w:pPr>
        <w:jc w:val="center"/>
        <w:rPr>
          <w:rFonts w:ascii="Myriad Pro" w:hAnsi="Myriad Pro"/>
          <w:sz w:val="28"/>
          <w:szCs w:val="28"/>
        </w:rPr>
      </w:pPr>
      <w:r>
        <w:rPr>
          <w:rFonts w:ascii="Myriad Pro" w:hAnsi="Myriad Pro"/>
          <w:sz w:val="28"/>
          <w:szCs w:val="28"/>
        </w:rPr>
        <w:t>Francisco Javier López Pellicer</w:t>
      </w:r>
    </w:p>
    <w:p w14:paraId="7188CBD1" w14:textId="77777777" w:rsidR="00050944" w:rsidRDefault="00050944" w:rsidP="00050944">
      <w:pPr>
        <w:rPr>
          <w:rFonts w:ascii="Corbel" w:hAnsi="Corbel" w:cs="Corbel"/>
          <w:lang w:val="es-ES" w:eastAsia="es-ES"/>
        </w:rPr>
      </w:pPr>
    </w:p>
    <w:p w14:paraId="315CCCE4" w14:textId="2FFAD439" w:rsidR="00050944" w:rsidRDefault="00050944" w:rsidP="005406EA">
      <w:pPr>
        <w:jc w:val="center"/>
        <w:rPr>
          <w:rFonts w:ascii="Myriad Pro" w:hAnsi="Myriad Pro"/>
          <w:sz w:val="28"/>
          <w:szCs w:val="28"/>
        </w:rPr>
      </w:pPr>
      <w:r>
        <w:rPr>
          <w:rFonts w:ascii="Corbel" w:hAnsi="Corbel" w:cs="Corbel"/>
          <w:lang w:val="es-ES" w:eastAsia="es-ES"/>
        </w:rPr>
        <w:t>Grado en Ingeniería informática</w:t>
      </w:r>
      <w:r w:rsidR="0035361D">
        <w:rPr>
          <w:rFonts w:ascii="Corbel" w:hAnsi="Corbel" w:cs="Corbel"/>
          <w:lang w:val="es-ES" w:eastAsia="es-ES"/>
        </w:rPr>
        <w:br/>
      </w:r>
      <w:r>
        <w:rPr>
          <w:rFonts w:ascii="Corbel" w:hAnsi="Corbel" w:cs="Corbel"/>
          <w:lang w:val="es-ES" w:eastAsia="es-ES"/>
        </w:rPr>
        <w:t xml:space="preserve">Departamento de </w:t>
      </w:r>
      <w:r w:rsidRPr="00050944">
        <w:rPr>
          <w:rFonts w:ascii="Corbel" w:hAnsi="Corbel" w:cs="Corbel"/>
          <w:lang w:val="es-ES" w:eastAsia="es-ES"/>
        </w:rPr>
        <w:t>Informática e Ingeniería de Sistemas</w:t>
      </w:r>
      <w:r w:rsidR="0035361D">
        <w:rPr>
          <w:rFonts w:ascii="Corbel" w:hAnsi="Corbel" w:cs="Corbel"/>
          <w:lang w:val="es-ES" w:eastAsia="es-ES"/>
        </w:rPr>
        <w:br/>
      </w:r>
      <w:r w:rsidR="003A29AF">
        <w:rPr>
          <w:rFonts w:ascii="Corbel" w:hAnsi="Corbel" w:cs="Corbel"/>
          <w:lang w:val="es-ES" w:eastAsia="es-ES"/>
        </w:rPr>
        <w:t>Escuela de Ingeniería y Arquitectura</w:t>
      </w:r>
      <w:r w:rsidR="0035361D">
        <w:rPr>
          <w:rFonts w:ascii="Myriad Pro" w:hAnsi="Myriad Pro"/>
        </w:rPr>
        <w:br/>
      </w:r>
      <w:r w:rsidR="003A29AF">
        <w:rPr>
          <w:rFonts w:ascii="Myriad Pro" w:hAnsi="Myriad Pro"/>
        </w:rPr>
        <w:t>2016</w:t>
      </w:r>
    </w:p>
    <w:p w14:paraId="502D2204" w14:textId="05C8E0B5" w:rsidR="00BC60DA" w:rsidRDefault="00FF416D" w:rsidP="002441BF">
      <w:pPr>
        <w:rPr>
          <w:rFonts w:ascii="Myriad Pro" w:hAnsi="Myriad Pro"/>
          <w:sz w:val="28"/>
          <w:szCs w:val="28"/>
        </w:rPr>
      </w:pPr>
      <w:r>
        <w:rPr>
          <w:rFonts w:ascii="Myriad Pro" w:hAnsi="Myriad Pro"/>
          <w:noProof/>
          <w:sz w:val="28"/>
          <w:szCs w:val="28"/>
          <w:lang w:val="es-ES" w:eastAsia="es-ES"/>
        </w:rPr>
        <w:lastRenderedPageBreak/>
        <w:drawing>
          <wp:anchor distT="0" distB="0" distL="114300" distR="114300" simplePos="0" relativeHeight="251658752" behindDoc="0" locked="0" layoutInCell="1" allowOverlap="1" wp14:anchorId="774A0DB4" wp14:editId="0679B2B1">
            <wp:simplePos x="0" y="0"/>
            <wp:positionH relativeFrom="column">
              <wp:posOffset>-1012190</wp:posOffset>
            </wp:positionH>
            <wp:positionV relativeFrom="paragraph">
              <wp:posOffset>2637155</wp:posOffset>
            </wp:positionV>
            <wp:extent cx="2259965" cy="829310"/>
            <wp:effectExtent l="0" t="0" r="0" b="0"/>
            <wp:wrapThrough wrapText="bothSides">
              <wp:wrapPolygon edited="0">
                <wp:start x="2185" y="3308"/>
                <wp:lineTo x="2185" y="15216"/>
                <wp:lineTo x="2913" y="18524"/>
                <wp:lineTo x="5341" y="18524"/>
                <wp:lineTo x="13352" y="15216"/>
                <wp:lineTo x="19178" y="10585"/>
                <wp:lineTo x="18936" y="3308"/>
                <wp:lineTo x="2185" y="3308"/>
              </wp:wrapPolygon>
            </wp:wrapThrough>
            <wp:docPr id="38" name="Imagen 1" descr="Descripción: 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9965" cy="829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45720" distB="45720" distL="114300" distR="114300" simplePos="0" relativeHeight="251657728" behindDoc="0" locked="0" layoutInCell="1" allowOverlap="1" wp14:anchorId="6EFCAF25" wp14:editId="6E2ED136">
                <wp:simplePos x="0" y="0"/>
                <wp:positionH relativeFrom="column">
                  <wp:posOffset>-1057275</wp:posOffset>
                </wp:positionH>
                <wp:positionV relativeFrom="paragraph">
                  <wp:posOffset>235585</wp:posOffset>
                </wp:positionV>
                <wp:extent cx="7062470" cy="3204845"/>
                <wp:effectExtent l="149225" t="146685" r="179705" b="19177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2470" cy="3204845"/>
                        </a:xfrm>
                        <a:prstGeom prst="rect">
                          <a:avLst/>
                        </a:prstGeom>
                        <a:solidFill>
                          <a:srgbClr val="EEB386">
                            <a:alpha val="67000"/>
                          </a:srgbClr>
                        </a:solidFill>
                        <a:ln w="38100">
                          <a:solidFill>
                            <a:srgbClr val="F2F2F2"/>
                          </a:solidFill>
                          <a:miter lim="800000"/>
                          <a:headEnd/>
                          <a:tailEnd/>
                        </a:ln>
                        <a:effectLst>
                          <a:outerShdw blurRad="63500" dist="29783" dir="3885598" algn="ctr" rotWithShape="0">
                            <a:srgbClr val="823B0B">
                              <a:alpha val="50000"/>
                            </a:srgbClr>
                          </a:outerShdw>
                        </a:effectLst>
                      </wps:spPr>
                      <wps:txbx>
                        <w:txbxContent>
                          <w:p w14:paraId="1B459B7C" w14:textId="77777777" w:rsidR="005406EA" w:rsidRDefault="005406EA" w:rsidP="005A529A">
                            <w:pPr>
                              <w:jc w:val="center"/>
                              <w:rPr>
                                <w:rFonts w:ascii="Calibri Light" w:hAnsi="Calibri Light"/>
                                <w:b/>
                                <w:bCs/>
                                <w:color w:val="365F91"/>
                                <w:sz w:val="52"/>
                                <w:szCs w:val="46"/>
                              </w:rPr>
                            </w:pPr>
                          </w:p>
                          <w:p w14:paraId="586AA9FC" w14:textId="77777777" w:rsidR="005406EA" w:rsidRPr="005A529A" w:rsidRDefault="005406EA"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Infraestructura de personalización </w:t>
                            </w:r>
                          </w:p>
                          <w:p w14:paraId="0F080C81" w14:textId="77777777" w:rsidR="005406EA" w:rsidRPr="005A529A" w:rsidRDefault="005406EA"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y monitorización de </w:t>
                            </w:r>
                            <w:proofErr w:type="spellStart"/>
                            <w:r w:rsidRPr="005A529A">
                              <w:rPr>
                                <w:rFonts w:ascii="Calibri Light" w:hAnsi="Calibri Light"/>
                                <w:b/>
                                <w:bCs/>
                                <w:color w:val="2C4D76"/>
                                <w:sz w:val="60"/>
                                <w:szCs w:val="60"/>
                              </w:rPr>
                              <w:t>crawlers</w:t>
                            </w:r>
                            <w:proofErr w:type="spellEnd"/>
                            <w:r w:rsidRPr="005A529A">
                              <w:rPr>
                                <w:rFonts w:ascii="Calibri Light" w:hAnsi="Calibri Light"/>
                                <w:b/>
                                <w:bCs/>
                                <w:color w:val="2C4D76"/>
                                <w:sz w:val="60"/>
                                <w:szCs w:val="60"/>
                              </w:rPr>
                              <w:t xml:space="preserve"> </w:t>
                            </w:r>
                          </w:p>
                          <w:p w14:paraId="4708762E" w14:textId="6EEDBAF8" w:rsidR="005406EA" w:rsidRDefault="005406EA" w:rsidP="005A529A">
                            <w:pPr>
                              <w:jc w:val="center"/>
                              <w:rPr>
                                <w:color w:val="2C4D76"/>
                                <w:sz w:val="60"/>
                                <w:szCs w:val="60"/>
                              </w:rPr>
                            </w:pPr>
                            <w:r w:rsidRPr="005A529A">
                              <w:rPr>
                                <w:rFonts w:ascii="Calibri Light" w:hAnsi="Calibri Light"/>
                                <w:b/>
                                <w:bCs/>
                                <w:color w:val="2C4D76"/>
                                <w:sz w:val="60"/>
                                <w:szCs w:val="60"/>
                              </w:rPr>
                              <w:t xml:space="preserve">basada en </w:t>
                            </w:r>
                            <w:proofErr w:type="spellStart"/>
                            <w:r w:rsidRPr="005A529A">
                              <w:rPr>
                                <w:rFonts w:ascii="Calibri Light" w:hAnsi="Calibri Light"/>
                                <w:b/>
                                <w:bCs/>
                                <w:color w:val="2C4D76"/>
                                <w:sz w:val="60"/>
                                <w:szCs w:val="60"/>
                              </w:rPr>
                              <w:t>Docker</w:t>
                            </w:r>
                            <w:proofErr w:type="spellEnd"/>
                          </w:p>
                          <w:p w14:paraId="6AE05AD7" w14:textId="77777777" w:rsidR="005406EA" w:rsidRDefault="005406E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EFCAF25" id="_x0000_t202" coordsize="21600,21600" o:spt="202" path="m,l,21600r21600,l21600,xe">
                <v:stroke joinstyle="miter"/>
                <v:path gradientshapeok="t" o:connecttype="rect"/>
              </v:shapetype>
              <v:shape id="Cuadro de texto 2" o:spid="_x0000_s1026" type="#_x0000_t202" style="position:absolute;left:0;text-align:left;margin-left:-83.25pt;margin-top:18.55pt;width:556.1pt;height:252.3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" fillcolor="#eeb386" strokecolor="#f2f2f2" strokeweight="3pt">
                <v:fill opacity="43947f"/>
                <v:shadow on="t" color="#823b0b" opacity=".5" offset="1pt,.74833mm"/>
                <v:textbox>
                  <w:txbxContent>
                    <w:p w14:paraId="1B459B7C" w14:textId="77777777" w:rsidR="005406EA" w:rsidRDefault="005406EA" w:rsidP="005A529A">
                      <w:pPr>
                        <w:jc w:val="center"/>
                        <w:rPr>
                          <w:rFonts w:ascii="Calibri Light" w:hAnsi="Calibri Light"/>
                          <w:b/>
                          <w:bCs/>
                          <w:color w:val="365F91"/>
                          <w:sz w:val="52"/>
                          <w:szCs w:val="46"/>
                        </w:rPr>
                      </w:pPr>
                    </w:p>
                    <w:p w14:paraId="586AA9FC" w14:textId="77777777" w:rsidR="005406EA" w:rsidRPr="005A529A" w:rsidRDefault="005406EA"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Infraestructura de personalización </w:t>
                      </w:r>
                    </w:p>
                    <w:p w14:paraId="0F080C81" w14:textId="77777777" w:rsidR="005406EA" w:rsidRPr="005A529A" w:rsidRDefault="005406EA"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y monitorización de </w:t>
                      </w:r>
                      <w:proofErr w:type="spellStart"/>
                      <w:r w:rsidRPr="005A529A">
                        <w:rPr>
                          <w:rFonts w:ascii="Calibri Light" w:hAnsi="Calibri Light"/>
                          <w:b/>
                          <w:bCs/>
                          <w:color w:val="2C4D76"/>
                          <w:sz w:val="60"/>
                          <w:szCs w:val="60"/>
                        </w:rPr>
                        <w:t>crawlers</w:t>
                      </w:r>
                      <w:proofErr w:type="spellEnd"/>
                      <w:r w:rsidRPr="005A529A">
                        <w:rPr>
                          <w:rFonts w:ascii="Calibri Light" w:hAnsi="Calibri Light"/>
                          <w:b/>
                          <w:bCs/>
                          <w:color w:val="2C4D76"/>
                          <w:sz w:val="60"/>
                          <w:szCs w:val="60"/>
                        </w:rPr>
                        <w:t xml:space="preserve"> </w:t>
                      </w:r>
                    </w:p>
                    <w:p w14:paraId="4708762E" w14:textId="6EEDBAF8" w:rsidR="005406EA" w:rsidRDefault="005406EA" w:rsidP="005A529A">
                      <w:pPr>
                        <w:jc w:val="center"/>
                        <w:rPr>
                          <w:color w:val="2C4D76"/>
                          <w:sz w:val="60"/>
                          <w:szCs w:val="60"/>
                        </w:rPr>
                      </w:pPr>
                      <w:r w:rsidRPr="005A529A">
                        <w:rPr>
                          <w:rFonts w:ascii="Calibri Light" w:hAnsi="Calibri Light"/>
                          <w:b/>
                          <w:bCs/>
                          <w:color w:val="2C4D76"/>
                          <w:sz w:val="60"/>
                          <w:szCs w:val="60"/>
                        </w:rPr>
                        <w:t xml:space="preserve">basada en </w:t>
                      </w:r>
                      <w:proofErr w:type="spellStart"/>
                      <w:r w:rsidRPr="005A529A">
                        <w:rPr>
                          <w:rFonts w:ascii="Calibri Light" w:hAnsi="Calibri Light"/>
                          <w:b/>
                          <w:bCs/>
                          <w:color w:val="2C4D76"/>
                          <w:sz w:val="60"/>
                          <w:szCs w:val="60"/>
                        </w:rPr>
                        <w:t>Docker</w:t>
                      </w:r>
                      <w:proofErr w:type="spellEnd"/>
                    </w:p>
                    <w:p w14:paraId="6AE05AD7" w14:textId="77777777" w:rsidR="005406EA" w:rsidRDefault="005406EA"/>
                  </w:txbxContent>
                </v:textbox>
                <w10:wrap type="square"/>
              </v:shape>
            </w:pict>
          </mc:Fallback>
        </mc:AlternateContent>
      </w:r>
      <w:r>
        <w:rPr>
          <w:noProof/>
          <w:lang w:val="es-ES" w:eastAsia="es-ES"/>
        </w:rPr>
        <mc:AlternateContent>
          <mc:Choice Requires="wps">
            <w:drawing>
              <wp:anchor distT="45720" distB="45720" distL="114300" distR="114300" simplePos="0" relativeHeight="251656704" behindDoc="0" locked="0" layoutInCell="1" allowOverlap="1" wp14:anchorId="6ED808E9" wp14:editId="741C30D8">
                <wp:simplePos x="0" y="0"/>
                <wp:positionH relativeFrom="column">
                  <wp:posOffset>-1066800</wp:posOffset>
                </wp:positionH>
                <wp:positionV relativeFrom="paragraph">
                  <wp:posOffset>-885825</wp:posOffset>
                </wp:positionV>
                <wp:extent cx="7522210" cy="10658475"/>
                <wp:effectExtent l="0" t="3175" r="8890" b="19050"/>
                <wp:wrapSquare wrapText="bothSides"/>
                <wp:docPr id="23" name="Cuadro de texto 2" descr="portada"/>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2210" cy="10658475"/>
                        </a:xfrm>
                        <a:prstGeom prst="rect">
                          <a:avLst/>
                        </a:prstGeom>
                        <a:blipFill dpi="0" rotWithShape="0">
                          <a:blip r:embed="rId9"/>
                          <a:srcRect/>
                          <a:stretch>
                            <a:fillRect/>
                          </a:stretch>
                        </a:blipFill>
                        <a:ln w="9525">
                          <a:solidFill>
                            <a:srgbClr val="000000"/>
                          </a:solidFill>
                          <a:miter lim="800000"/>
                          <a:headEnd/>
                          <a:tailEnd/>
                        </a:ln>
                      </wps:spPr>
                      <wps:txbx>
                        <w:txbxContent>
                          <w:p w14:paraId="6385A969" w14:textId="77777777" w:rsidR="005406EA" w:rsidRPr="00CC1DBD" w:rsidRDefault="005406E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D808E9" id="_x0000_s1027" type="#_x0000_t202" alt="portada" style="position:absolute;left:0;text-align:left;margin-left:-84pt;margin-top:-69.75pt;width:592.3pt;height:839.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">
                <v:fill r:id="rId10" o:title="portada" recolor="t" type="frame"/>
                <v:textbox>
                  <w:txbxContent>
                    <w:p w14:paraId="6385A969" w14:textId="77777777" w:rsidR="005406EA" w:rsidRPr="00CC1DBD" w:rsidRDefault="005406EA"/>
                  </w:txbxContent>
                </v:textbox>
                <w10:wrap type="square"/>
              </v:shape>
            </w:pict>
          </mc:Fallback>
        </mc:AlternateContent>
      </w:r>
    </w:p>
    <w:tbl>
      <w:tblPr>
        <w:tblW w:w="0" w:type="auto"/>
        <w:tblBorders>
          <w:top w:val="single" w:sz="8" w:space="0" w:color="4F81BD"/>
          <w:bottom w:val="single" w:sz="8" w:space="0" w:color="4F81BD"/>
        </w:tblBorders>
        <w:tblLook w:val="04A0" w:firstRow="1" w:lastRow="0" w:firstColumn="1" w:lastColumn="0" w:noHBand="0" w:noVBand="1"/>
      </w:tblPr>
      <w:tblGrid>
        <w:gridCol w:w="8498"/>
      </w:tblGrid>
      <w:tr w:rsidR="00BC60DA" w:rsidRPr="00F54CFD" w14:paraId="11E9E42C" w14:textId="77777777" w:rsidTr="00F54CFD">
        <w:tc>
          <w:tcPr>
            <w:tcW w:w="8638" w:type="dxa"/>
            <w:tcBorders>
              <w:top w:val="single" w:sz="8" w:space="0" w:color="4F81BD"/>
              <w:left w:val="nil"/>
              <w:bottom w:val="single" w:sz="8" w:space="0" w:color="4F81BD"/>
              <w:right w:val="nil"/>
            </w:tcBorders>
            <w:shd w:val="clear" w:color="auto" w:fill="auto"/>
          </w:tcPr>
          <w:p w14:paraId="6E7ECF76" w14:textId="77777777" w:rsidR="00BC60DA" w:rsidRPr="00F54CFD" w:rsidRDefault="00BC60DA" w:rsidP="00F54CFD">
            <w:pPr>
              <w:jc w:val="center"/>
              <w:rPr>
                <w:rFonts w:ascii="Calibri Light" w:hAnsi="Calibri Light"/>
                <w:b/>
                <w:bCs/>
                <w:color w:val="365F91"/>
                <w:sz w:val="46"/>
                <w:szCs w:val="46"/>
              </w:rPr>
            </w:pPr>
            <w:r w:rsidRPr="00F54CFD">
              <w:rPr>
                <w:rFonts w:ascii="Calibri Light" w:hAnsi="Calibri Light"/>
                <w:b/>
                <w:bCs/>
                <w:color w:val="365F91"/>
                <w:sz w:val="46"/>
                <w:szCs w:val="46"/>
              </w:rPr>
              <w:lastRenderedPageBreak/>
              <w:t xml:space="preserve">Infraestructura de personalización y monitorización de </w:t>
            </w:r>
            <w:proofErr w:type="spellStart"/>
            <w:r w:rsidRPr="00F54CFD">
              <w:rPr>
                <w:rFonts w:ascii="Calibri Light" w:hAnsi="Calibri Light"/>
                <w:b/>
                <w:bCs/>
                <w:color w:val="365F91"/>
                <w:sz w:val="46"/>
                <w:szCs w:val="46"/>
              </w:rPr>
              <w:t>crawlers</w:t>
            </w:r>
            <w:proofErr w:type="spellEnd"/>
            <w:r w:rsidRPr="00F54CFD">
              <w:rPr>
                <w:rFonts w:ascii="Calibri Light" w:hAnsi="Calibri Light"/>
                <w:b/>
                <w:bCs/>
                <w:color w:val="365F91"/>
                <w:sz w:val="46"/>
                <w:szCs w:val="46"/>
              </w:rPr>
              <w:t xml:space="preserve"> basada en </w:t>
            </w:r>
            <w:proofErr w:type="spellStart"/>
            <w:r w:rsidRPr="00F54CFD">
              <w:rPr>
                <w:rFonts w:ascii="Calibri Light" w:hAnsi="Calibri Light"/>
                <w:b/>
                <w:bCs/>
                <w:color w:val="365F91"/>
                <w:sz w:val="46"/>
                <w:szCs w:val="46"/>
              </w:rPr>
              <w:t>Docker</w:t>
            </w:r>
            <w:proofErr w:type="spellEnd"/>
          </w:p>
        </w:tc>
      </w:tr>
    </w:tbl>
    <w:p w14:paraId="2782CBD1" w14:textId="77777777" w:rsidR="00AA0C88" w:rsidRPr="00F54CFD" w:rsidRDefault="00BC60DA" w:rsidP="00AA0C88">
      <w:pPr>
        <w:jc w:val="center"/>
        <w:rPr>
          <w:rFonts w:ascii="Calibri Light" w:hAnsi="Calibri Light" w:cs="Calibri"/>
          <w:b/>
          <w:sz w:val="48"/>
          <w:szCs w:val="28"/>
        </w:rPr>
      </w:pPr>
      <w:r w:rsidRPr="00F54CFD">
        <w:rPr>
          <w:rFonts w:ascii="Calibri Light" w:hAnsi="Calibri Light" w:cs="Calibri"/>
          <w:b/>
          <w:sz w:val="48"/>
          <w:szCs w:val="28"/>
        </w:rPr>
        <w:t>Resumen</w:t>
      </w:r>
    </w:p>
    <w:p w14:paraId="60F3A06B" w14:textId="179C22E0" w:rsidR="006828E6" w:rsidRPr="00A4681B" w:rsidRDefault="00BC60DA" w:rsidP="006704CE">
      <w:pPr>
        <w:rPr>
          <w:rFonts w:cs="Calibri"/>
        </w:rPr>
      </w:pPr>
      <w:r w:rsidRPr="00A4681B">
        <w:rPr>
          <w:rFonts w:cs="Calibri"/>
        </w:rPr>
        <w:t xml:space="preserve">Algunos proyectos requieren la creación de arañas web o </w:t>
      </w:r>
      <w:proofErr w:type="spellStart"/>
      <w:r w:rsidRPr="00A4681B">
        <w:rPr>
          <w:rFonts w:cs="Calibri"/>
        </w:rPr>
        <w:t>crawlers</w:t>
      </w:r>
      <w:proofErr w:type="spellEnd"/>
      <w:r w:rsidRPr="00A4681B">
        <w:rPr>
          <w:rFonts w:cs="Calibri"/>
        </w:rPr>
        <w:t xml:space="preserve"> para obtener datos concretos d</w:t>
      </w:r>
      <w:r w:rsidR="00891BB6">
        <w:rPr>
          <w:rFonts w:cs="Calibri"/>
        </w:rPr>
        <w:t>e la web. E</w:t>
      </w:r>
      <w:r w:rsidRPr="00A4681B">
        <w:rPr>
          <w:rFonts w:cs="Calibri"/>
        </w:rPr>
        <w:t xml:space="preserve">stas arañas </w:t>
      </w:r>
      <w:r w:rsidR="002110A0">
        <w:rPr>
          <w:rFonts w:cs="Calibri"/>
        </w:rPr>
        <w:t xml:space="preserve">suelen ser construidas enfocadas para un uso concreto y su configuración es bastante compleja y costosa en lo que en tiempo se refiere. </w:t>
      </w:r>
      <w:r w:rsidR="00A60FE8">
        <w:rPr>
          <w:rFonts w:cs="Calibri"/>
        </w:rPr>
        <w:t>El objetivo de este</w:t>
      </w:r>
      <w:r w:rsidRPr="00A4681B">
        <w:rPr>
          <w:rFonts w:cs="Calibri"/>
        </w:rPr>
        <w:t xml:space="preserve"> </w:t>
      </w:r>
      <w:r w:rsidR="002110A0">
        <w:rPr>
          <w:rFonts w:cs="Calibri"/>
        </w:rPr>
        <w:t>Trabajo de Fin de Grado</w:t>
      </w:r>
      <w:r w:rsidRPr="00A4681B">
        <w:rPr>
          <w:rFonts w:cs="Calibri"/>
        </w:rPr>
        <w:t xml:space="preserve"> es el desarrollo de un sistema de creación, personalización, y monitorización de </w:t>
      </w:r>
      <w:proofErr w:type="spellStart"/>
      <w:r w:rsidRPr="00A4681B">
        <w:rPr>
          <w:rFonts w:cs="Calibri"/>
        </w:rPr>
        <w:t>crawlers</w:t>
      </w:r>
      <w:proofErr w:type="spellEnd"/>
      <w:r w:rsidRPr="00A4681B">
        <w:rPr>
          <w:rFonts w:cs="Calibri"/>
        </w:rPr>
        <w:t xml:space="preserve"> basado en contenedores virtuales </w:t>
      </w:r>
      <w:proofErr w:type="spellStart"/>
      <w:r w:rsidRPr="00A4681B">
        <w:rPr>
          <w:rFonts w:cs="Calibri"/>
        </w:rPr>
        <w:t>Docker</w:t>
      </w:r>
      <w:proofErr w:type="spellEnd"/>
      <w:r w:rsidRPr="00A4681B">
        <w:rPr>
          <w:rFonts w:cs="Calibri"/>
        </w:rPr>
        <w:t xml:space="preserve"> definidos mediante un pequeño lenguaje de configuración o DSL</w:t>
      </w:r>
      <w:r w:rsidR="002110A0">
        <w:rPr>
          <w:rFonts w:cs="Calibri"/>
        </w:rPr>
        <w:t xml:space="preserve"> (</w:t>
      </w:r>
      <w:proofErr w:type="spellStart"/>
      <w:r w:rsidR="002110A0">
        <w:rPr>
          <w:rFonts w:cs="Calibri"/>
        </w:rPr>
        <w:t>Domain</w:t>
      </w:r>
      <w:proofErr w:type="spellEnd"/>
      <w:r w:rsidR="002110A0">
        <w:rPr>
          <w:rFonts w:cs="Calibri"/>
        </w:rPr>
        <w:t xml:space="preserve"> </w:t>
      </w:r>
      <w:proofErr w:type="spellStart"/>
      <w:r w:rsidR="002110A0">
        <w:rPr>
          <w:rFonts w:cs="Calibri"/>
        </w:rPr>
        <w:t>Specific</w:t>
      </w:r>
      <w:proofErr w:type="spellEnd"/>
      <w:r w:rsidR="002110A0">
        <w:rPr>
          <w:rFonts w:cs="Calibri"/>
        </w:rPr>
        <w:t xml:space="preserve"> </w:t>
      </w:r>
      <w:proofErr w:type="spellStart"/>
      <w:r w:rsidR="002110A0">
        <w:rPr>
          <w:rFonts w:cs="Calibri"/>
        </w:rPr>
        <w:t>Language</w:t>
      </w:r>
      <w:proofErr w:type="spellEnd"/>
      <w:r w:rsidR="002110A0">
        <w:rPr>
          <w:rFonts w:cs="Calibri"/>
        </w:rPr>
        <w:t>)</w:t>
      </w:r>
      <w:r w:rsidRPr="00A4681B">
        <w:rPr>
          <w:rFonts w:cs="Calibri"/>
        </w:rPr>
        <w:t xml:space="preserve"> sencillo y de un sistema de persistencia de </w:t>
      </w:r>
      <w:r w:rsidR="00A60FE8">
        <w:rPr>
          <w:rFonts w:cs="Calibri"/>
        </w:rPr>
        <w:t xml:space="preserve">datos para </w:t>
      </w:r>
      <w:r w:rsidRPr="00A4681B">
        <w:rPr>
          <w:rFonts w:cs="Calibri"/>
        </w:rPr>
        <w:t xml:space="preserve">la información recolectada por los </w:t>
      </w:r>
      <w:proofErr w:type="spellStart"/>
      <w:r w:rsidRPr="00A4681B">
        <w:rPr>
          <w:rFonts w:cs="Calibri"/>
        </w:rPr>
        <w:t>crawlers</w:t>
      </w:r>
      <w:proofErr w:type="spellEnd"/>
      <w:r w:rsidRPr="00A4681B">
        <w:rPr>
          <w:rFonts w:cs="Calibri"/>
        </w:rPr>
        <w:t>.</w:t>
      </w:r>
    </w:p>
    <w:p w14:paraId="1AAEF0E3" w14:textId="5BF2B27B" w:rsidR="006828E6" w:rsidRDefault="00BC60DA" w:rsidP="006704CE">
      <w:pPr>
        <w:rPr>
          <w:rFonts w:cs="Calibri"/>
        </w:rPr>
      </w:pPr>
      <w:r w:rsidRPr="00A4681B">
        <w:rPr>
          <w:rFonts w:cs="Calibri"/>
        </w:rPr>
        <w:t xml:space="preserve">El sistema está desarrollado para poder ser utilizado para uso individual, o colectivo. Puede ser gestionado a través de línea de comandos, dando posibilidad a un uso más rápido a usuarios </w:t>
      </w:r>
      <w:r w:rsidR="006828E6" w:rsidRPr="00A4681B">
        <w:rPr>
          <w:rFonts w:cs="Calibri"/>
        </w:rPr>
        <w:t>más expertos, o vía web, donde el sistema será gestionará la posibilidad de ser usado por varios usuarios a través de una interfaz usable y sencilla.</w:t>
      </w:r>
      <w:r w:rsidRPr="00A4681B">
        <w:rPr>
          <w:rFonts w:cs="Calibri"/>
        </w:rPr>
        <w:t xml:space="preserve"> </w:t>
      </w:r>
    </w:p>
    <w:p w14:paraId="445BF115" w14:textId="4BC094A2" w:rsidR="00A60FE8" w:rsidRDefault="00A60FE8" w:rsidP="006704CE">
      <w:pPr>
        <w:rPr>
          <w:rFonts w:cs="Calibri"/>
        </w:rPr>
      </w:pPr>
      <w:r>
        <w:rPr>
          <w:rFonts w:cs="Calibri"/>
        </w:rPr>
        <w:t xml:space="preserve">Las funcionalidades </w:t>
      </w:r>
      <w:r w:rsidR="0035361D">
        <w:rPr>
          <w:rFonts w:cs="Calibri"/>
        </w:rPr>
        <w:t xml:space="preserve">que ofrece </w:t>
      </w:r>
      <w:r>
        <w:rPr>
          <w:rFonts w:cs="Calibri"/>
        </w:rPr>
        <w:t xml:space="preserve">sobre los </w:t>
      </w:r>
      <w:proofErr w:type="spellStart"/>
      <w:r>
        <w:rPr>
          <w:rFonts w:cs="Calibri"/>
        </w:rPr>
        <w:t>crawlers</w:t>
      </w:r>
      <w:proofErr w:type="spellEnd"/>
      <w:r>
        <w:rPr>
          <w:rFonts w:cs="Calibri"/>
        </w:rPr>
        <w:t xml:space="preserve"> </w:t>
      </w:r>
      <w:r w:rsidR="0035361D">
        <w:rPr>
          <w:rFonts w:cs="Calibri"/>
        </w:rPr>
        <w:t xml:space="preserve">incluyen </w:t>
      </w:r>
      <w:r>
        <w:rPr>
          <w:rFonts w:cs="Calibri"/>
        </w:rPr>
        <w:t>desde su creación, configuración, monitorización de su estado, control del mismo e incluso un buscador e indexa</w:t>
      </w:r>
      <w:r w:rsidR="00255A0A">
        <w:rPr>
          <w:rFonts w:cs="Calibri"/>
        </w:rPr>
        <w:t>dor</w:t>
      </w:r>
      <w:r>
        <w:rPr>
          <w:rFonts w:cs="Calibri"/>
        </w:rPr>
        <w:t xml:space="preserve"> propio</w:t>
      </w:r>
      <w:r w:rsidR="00255A0A">
        <w:rPr>
          <w:rFonts w:cs="Calibri"/>
        </w:rPr>
        <w:t xml:space="preserve"> para tratar la información recogida de forma personalizada acomodándose a las necesidades de cada sistema</w:t>
      </w:r>
      <w:r>
        <w:rPr>
          <w:rFonts w:cs="Calibri"/>
        </w:rPr>
        <w:t>.</w:t>
      </w:r>
    </w:p>
    <w:p w14:paraId="032E440C" w14:textId="49509764" w:rsidR="006828E6" w:rsidRPr="00A4681B" w:rsidRDefault="006828E6" w:rsidP="006704CE">
      <w:pPr>
        <w:rPr>
          <w:rFonts w:cs="Calibri"/>
        </w:rPr>
      </w:pPr>
      <w:r w:rsidRPr="00A4681B">
        <w:rPr>
          <w:rFonts w:cs="Calibri"/>
        </w:rPr>
        <w:t xml:space="preserve">A pesar de que un sistema de </w:t>
      </w:r>
      <w:proofErr w:type="spellStart"/>
      <w:r w:rsidRPr="00A4681B">
        <w:rPr>
          <w:rFonts w:cs="Calibri"/>
        </w:rPr>
        <w:t>crawling</w:t>
      </w:r>
      <w:proofErr w:type="spellEnd"/>
      <w:r w:rsidRPr="00A4681B">
        <w:rPr>
          <w:rFonts w:cs="Calibri"/>
        </w:rPr>
        <w:t xml:space="preserve"> completo pueda ser muy costoso de crear,</w:t>
      </w:r>
      <w:r w:rsidR="002B42F9">
        <w:rPr>
          <w:rFonts w:cs="Calibri"/>
        </w:rPr>
        <w:t xml:space="preserve"> gracias a </w:t>
      </w:r>
      <w:proofErr w:type="spellStart"/>
      <w:r w:rsidR="002B42F9">
        <w:rPr>
          <w:rFonts w:cs="Calibri"/>
        </w:rPr>
        <w:t>Docker</w:t>
      </w:r>
      <w:proofErr w:type="spellEnd"/>
      <w:r w:rsidR="002B42F9">
        <w:rPr>
          <w:rFonts w:cs="Calibri"/>
        </w:rPr>
        <w:t xml:space="preserve"> y su reutilización de partes de sistemas ya construidos</w:t>
      </w:r>
      <w:r w:rsidRPr="00A4681B">
        <w:rPr>
          <w:rFonts w:cs="Calibri"/>
        </w:rPr>
        <w:t>, la creación es casi inmediata, aparte de otras muchas ventajas que ofrece</w:t>
      </w:r>
      <w:r w:rsidR="002B42F9">
        <w:rPr>
          <w:rFonts w:cs="Calibri"/>
        </w:rPr>
        <w:t xml:space="preserve"> como su portabilidad y ligereza (tamaño en memoria)</w:t>
      </w:r>
      <w:r w:rsidRPr="00A4681B">
        <w:rPr>
          <w:rFonts w:cs="Calibri"/>
        </w:rPr>
        <w:t xml:space="preserve"> respecto a las máquinas virtuales convencionales.</w:t>
      </w:r>
    </w:p>
    <w:p w14:paraId="1DA12162" w14:textId="6CE77524" w:rsidR="00050944" w:rsidRPr="00A4681B" w:rsidRDefault="00002835" w:rsidP="005406EA">
      <w:pPr>
        <w:autoSpaceDE w:val="0"/>
        <w:autoSpaceDN w:val="0"/>
        <w:adjustRightInd w:val="0"/>
        <w:rPr>
          <w:rFonts w:ascii="Myriad Pro" w:hAnsi="Myriad Pro"/>
          <w:sz w:val="28"/>
          <w:szCs w:val="28"/>
        </w:rPr>
      </w:pPr>
      <w:r w:rsidRPr="00A4681B">
        <w:rPr>
          <w:rFonts w:cs="Calibri"/>
        </w:rPr>
        <w:t>Así pues, a través de un desarrollo</w:t>
      </w:r>
      <w:r w:rsidR="00385CB4" w:rsidRPr="00A4681B">
        <w:rPr>
          <w:rFonts w:cs="Calibri"/>
        </w:rPr>
        <w:t xml:space="preserve"> incremental</w:t>
      </w:r>
      <w:r w:rsidRPr="00A4681B">
        <w:rPr>
          <w:rFonts w:cs="Calibri"/>
        </w:rPr>
        <w:t xml:space="preserve"> guiado p</w:t>
      </w:r>
      <w:r w:rsidRPr="0000548E">
        <w:rPr>
          <w:rFonts w:cs="Calibri"/>
        </w:rPr>
        <w:t xml:space="preserve">or pequeñas iteraciones, </w:t>
      </w:r>
      <w:r w:rsidR="002110A0" w:rsidRPr="0000548E">
        <w:rPr>
          <w:rFonts w:cs="Segoe UI"/>
          <w:color w:val="000000"/>
          <w:lang w:val="es-ES" w:eastAsia="es-ES"/>
        </w:rPr>
        <w:t xml:space="preserve">y dirigido por pruebas (inspirado en la conocida aproximación TDD - </w:t>
      </w:r>
      <w:proofErr w:type="spellStart"/>
      <w:r w:rsidR="002110A0" w:rsidRPr="0000548E">
        <w:rPr>
          <w:rFonts w:cs="Segoe UI"/>
          <w:color w:val="000000"/>
          <w:lang w:val="es-ES" w:eastAsia="es-ES"/>
        </w:rPr>
        <w:t>Testing</w:t>
      </w:r>
      <w:proofErr w:type="spellEnd"/>
      <w:r w:rsidR="002110A0" w:rsidRPr="0000548E">
        <w:rPr>
          <w:rFonts w:cs="Segoe UI"/>
          <w:color w:val="000000"/>
          <w:lang w:val="es-ES" w:eastAsia="es-ES"/>
        </w:rPr>
        <w:t xml:space="preserve"> </w:t>
      </w:r>
      <w:proofErr w:type="spellStart"/>
      <w:r w:rsidR="002110A0" w:rsidRPr="0000548E">
        <w:rPr>
          <w:rFonts w:cs="Segoe UI"/>
          <w:color w:val="000000"/>
          <w:lang w:val="es-ES" w:eastAsia="es-ES"/>
        </w:rPr>
        <w:t>Driven</w:t>
      </w:r>
      <w:proofErr w:type="spellEnd"/>
      <w:r w:rsidR="002110A0" w:rsidRPr="0000548E">
        <w:rPr>
          <w:rFonts w:cs="Segoe UI"/>
          <w:color w:val="000000"/>
          <w:lang w:val="es-ES" w:eastAsia="es-ES"/>
        </w:rPr>
        <w:t xml:space="preserve"> </w:t>
      </w:r>
      <w:proofErr w:type="spellStart"/>
      <w:r w:rsidR="002110A0" w:rsidRPr="0000548E">
        <w:rPr>
          <w:rFonts w:cs="Segoe UI"/>
          <w:color w:val="000000"/>
          <w:lang w:val="es-ES" w:eastAsia="es-ES"/>
        </w:rPr>
        <w:t>Development</w:t>
      </w:r>
      <w:proofErr w:type="spellEnd"/>
      <w:r w:rsidR="002110A0" w:rsidRPr="0000548E">
        <w:rPr>
          <w:rFonts w:cs="Segoe UI"/>
          <w:color w:val="000000"/>
          <w:lang w:val="es-ES" w:eastAsia="es-ES"/>
        </w:rPr>
        <w:t>)</w:t>
      </w:r>
      <w:r w:rsidR="002110A0" w:rsidRPr="0000548E">
        <w:rPr>
          <w:rFonts w:cs="Segoe UI"/>
          <w:lang w:val="es-ES" w:eastAsia="es-ES"/>
        </w:rPr>
        <w:t xml:space="preserve"> </w:t>
      </w:r>
      <w:r w:rsidRPr="0000548E">
        <w:rPr>
          <w:rFonts w:cs="Calibri"/>
        </w:rPr>
        <w:t xml:space="preserve">se ha ido construyendo un sistema en constante evolución, unificando varias tecnologías para conseguir como resultado un sistema </w:t>
      </w:r>
      <w:r w:rsidRPr="00A4681B">
        <w:rPr>
          <w:rFonts w:cs="Calibri"/>
        </w:rPr>
        <w:t xml:space="preserve">potente que posibilita la construcción casi inmediata de </w:t>
      </w:r>
      <w:r w:rsidR="002110A0">
        <w:rPr>
          <w:rFonts w:cs="Calibri"/>
        </w:rPr>
        <w:t>instancias de</w:t>
      </w:r>
      <w:r w:rsidRPr="00A4681B">
        <w:rPr>
          <w:rFonts w:cs="Calibri"/>
        </w:rPr>
        <w:t xml:space="preserve"> sistemas de </w:t>
      </w:r>
      <w:proofErr w:type="spellStart"/>
      <w:r w:rsidRPr="00A4681B">
        <w:rPr>
          <w:rFonts w:cs="Calibri"/>
        </w:rPr>
        <w:t>crawling</w:t>
      </w:r>
      <w:proofErr w:type="spellEnd"/>
      <w:r w:rsidRPr="00A4681B">
        <w:rPr>
          <w:rFonts w:cs="Calibri"/>
        </w:rPr>
        <w:t>.</w:t>
      </w:r>
    </w:p>
    <w:p w14:paraId="498A811F" w14:textId="7E31BC41" w:rsidR="00BA3EEA" w:rsidRPr="00A4681B" w:rsidRDefault="00FF416D" w:rsidP="00BA3EEA">
      <w:pPr>
        <w:jc w:val="center"/>
        <w:rPr>
          <w:rFonts w:ascii="Myriad Pro" w:hAnsi="Myriad Pro"/>
          <w:sz w:val="28"/>
          <w:szCs w:val="28"/>
        </w:rPr>
      </w:pPr>
      <w:r w:rsidRPr="00A4681B">
        <w:rPr>
          <w:rFonts w:ascii="Myriad Pro" w:hAnsi="Myriad Pro"/>
          <w:noProof/>
          <w:sz w:val="28"/>
          <w:szCs w:val="28"/>
          <w:lang w:val="es-ES" w:eastAsia="es-ES"/>
        </w:rPr>
        <w:lastRenderedPageBreak/>
        <w:drawing>
          <wp:inline distT="0" distB="0" distL="0" distR="0" wp14:anchorId="70DAD731" wp14:editId="09E70183">
            <wp:extent cx="5387340" cy="8602980"/>
            <wp:effectExtent l="0" t="0" r="0" b="7620"/>
            <wp:docPr id="22" name="Picture 1" descr="au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r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7340" cy="8602980"/>
                    </a:xfrm>
                    <a:prstGeom prst="rect">
                      <a:avLst/>
                    </a:prstGeom>
                    <a:noFill/>
                    <a:ln>
                      <a:noFill/>
                    </a:ln>
                  </pic:spPr>
                </pic:pic>
              </a:graphicData>
            </a:graphic>
          </wp:inline>
        </w:drawing>
      </w:r>
      <w:r w:rsidR="002110A0">
        <w:rPr>
          <w:rFonts w:ascii="Myriad Pro" w:hAnsi="Myriad Pro"/>
          <w:sz w:val="28"/>
          <w:szCs w:val="28"/>
        </w:rPr>
        <w:t xml:space="preserve">    </w:t>
      </w:r>
      <w:r w:rsidR="00BA3EEA" w:rsidRPr="00A4681B">
        <w:rPr>
          <w:rFonts w:ascii="Calibri Light" w:hAnsi="Calibri Light" w:cs="Calibri"/>
          <w:b/>
          <w:sz w:val="48"/>
          <w:szCs w:val="28"/>
        </w:rPr>
        <w:lastRenderedPageBreak/>
        <w:t>Agradecimientos</w:t>
      </w:r>
    </w:p>
    <w:p w14:paraId="2FE2E569" w14:textId="77777777" w:rsidR="00050944" w:rsidRPr="00A4681B" w:rsidRDefault="002B2725" w:rsidP="00AA0C88">
      <w:pPr>
        <w:rPr>
          <w:rFonts w:cs="Calibri"/>
          <w:szCs w:val="28"/>
        </w:rPr>
      </w:pPr>
      <w:r w:rsidRPr="00A4681B">
        <w:rPr>
          <w:rFonts w:cs="Calibri"/>
          <w:szCs w:val="28"/>
        </w:rPr>
        <w:t xml:space="preserve">Quiero agradecer el esfuerzo de muchos </w:t>
      </w:r>
      <w:r w:rsidRPr="00A4681B">
        <w:rPr>
          <w:rFonts w:cs="Calibri"/>
          <w:b/>
          <w:szCs w:val="28"/>
        </w:rPr>
        <w:t>profesores</w:t>
      </w:r>
      <w:r w:rsidRPr="00A4681B">
        <w:rPr>
          <w:rFonts w:cs="Calibri"/>
          <w:szCs w:val="28"/>
        </w:rPr>
        <w:t xml:space="preserve"> que intentan de verdad que sus alumnos aprendan, que van más allá de un simple empleo y se implican en ellos, que van más allá de enseñar la materia y enseñan valores morales, dan apoyo, ánimo y mantienen una relación alumno-profesor más cercana.</w:t>
      </w:r>
    </w:p>
    <w:p w14:paraId="2AC6D943" w14:textId="77777777" w:rsidR="002B2725" w:rsidRPr="00A4681B" w:rsidRDefault="002B2725" w:rsidP="00AA0C88">
      <w:pPr>
        <w:rPr>
          <w:rFonts w:cs="Calibri"/>
          <w:szCs w:val="28"/>
        </w:rPr>
      </w:pPr>
      <w:r w:rsidRPr="00A4681B">
        <w:rPr>
          <w:rFonts w:cs="Calibri"/>
          <w:szCs w:val="28"/>
        </w:rPr>
        <w:t>Quiero agradecer a aquellos profesores que hacen que te intereses por su asignatura, que los alumnos no solemos agradecer estos detalles y son estos profesores los que hacen que los alumnos tengan mucha más motivación por lo que hacen y que vayan más allá del trabajo de clase.</w:t>
      </w:r>
    </w:p>
    <w:p w14:paraId="21F11E23" w14:textId="77777777" w:rsidR="002B2725" w:rsidRPr="00A4681B" w:rsidRDefault="002B2725" w:rsidP="00AA0C88">
      <w:pPr>
        <w:rPr>
          <w:rFonts w:cs="Calibri"/>
          <w:szCs w:val="28"/>
        </w:rPr>
      </w:pPr>
      <w:r w:rsidRPr="00A4681B">
        <w:rPr>
          <w:rFonts w:cs="Calibri"/>
          <w:szCs w:val="28"/>
        </w:rPr>
        <w:t xml:space="preserve">Agradecer a estos profesores como entidad de profesor y como personas, </w:t>
      </w:r>
      <w:r w:rsidR="00452572" w:rsidRPr="00A4681B">
        <w:rPr>
          <w:rFonts w:cs="Calibri"/>
          <w:szCs w:val="28"/>
        </w:rPr>
        <w:t>porque la universidad es algo diferente gracias a ellos. Quisiera nombrar a alguno, que no son todos, porque tan solo he recibido clase de unos pocos profesores, ojalá poco a poco y con mucho esfuerzo, haya más profesores de este tipo. También agradecer a los profesores que se esfuerzan porque una comunidad así sea posible:</w:t>
      </w:r>
    </w:p>
    <w:p w14:paraId="293A5C19" w14:textId="77777777" w:rsidR="00050944" w:rsidRPr="00A4681B" w:rsidRDefault="00452572" w:rsidP="00AA0C88">
      <w:pPr>
        <w:rPr>
          <w:rFonts w:cs="Calibri"/>
          <w:i/>
          <w:sz w:val="28"/>
          <w:szCs w:val="28"/>
        </w:rPr>
      </w:pPr>
      <w:r w:rsidRPr="00A4681B">
        <w:rPr>
          <w:rFonts w:cs="Calibri"/>
          <w:i/>
          <w:sz w:val="28"/>
          <w:szCs w:val="28"/>
        </w:rPr>
        <w:t xml:space="preserve">Francisco Javier López Pellicer, Javier Campos, José Manuel Colom, Diego Gutiérrez Pérez, Francisco Javier </w:t>
      </w:r>
      <w:proofErr w:type="spellStart"/>
      <w:r w:rsidRPr="00A4681B">
        <w:rPr>
          <w:rFonts w:cs="Calibri"/>
          <w:i/>
          <w:sz w:val="28"/>
          <w:szCs w:val="28"/>
        </w:rPr>
        <w:t>Fabra</w:t>
      </w:r>
      <w:proofErr w:type="spellEnd"/>
      <w:r w:rsidRPr="00A4681B">
        <w:rPr>
          <w:rFonts w:cs="Calibri"/>
          <w:i/>
          <w:sz w:val="28"/>
          <w:szCs w:val="28"/>
        </w:rPr>
        <w:t>,</w:t>
      </w:r>
      <w:r w:rsidR="007B2C1E">
        <w:rPr>
          <w:rFonts w:cs="Calibri"/>
          <w:i/>
          <w:sz w:val="28"/>
          <w:szCs w:val="28"/>
        </w:rPr>
        <w:t xml:space="preserve"> Enrique Torres,</w:t>
      </w:r>
      <w:r w:rsidRPr="00A4681B">
        <w:rPr>
          <w:rFonts w:cs="Calibri"/>
          <w:i/>
          <w:sz w:val="28"/>
          <w:szCs w:val="28"/>
        </w:rPr>
        <w:t xml:space="preserve"> Luis Manuel Ramos, Juan Domingo </w:t>
      </w:r>
      <w:proofErr w:type="spellStart"/>
      <w:r w:rsidRPr="00A4681B">
        <w:rPr>
          <w:rFonts w:cs="Calibri"/>
          <w:i/>
          <w:sz w:val="28"/>
          <w:szCs w:val="28"/>
        </w:rPr>
        <w:t>Tardós</w:t>
      </w:r>
      <w:proofErr w:type="spellEnd"/>
      <w:r w:rsidRPr="00A4681B">
        <w:rPr>
          <w:rFonts w:cs="Calibri"/>
          <w:i/>
          <w:sz w:val="28"/>
          <w:szCs w:val="28"/>
        </w:rPr>
        <w:t>, José Luis Briz…</w:t>
      </w:r>
    </w:p>
    <w:p w14:paraId="7F324727" w14:textId="77777777" w:rsidR="00050944" w:rsidRPr="00A4681B" w:rsidRDefault="002B2725" w:rsidP="00AA0C88">
      <w:pPr>
        <w:rPr>
          <w:rFonts w:cs="Calibri"/>
          <w:szCs w:val="28"/>
        </w:rPr>
      </w:pPr>
      <w:r w:rsidRPr="00A4681B">
        <w:rPr>
          <w:rFonts w:cs="Calibri"/>
          <w:szCs w:val="28"/>
        </w:rPr>
        <w:t>Agradecer como no, a Francisco Javier López Pellicer la gran ayuda que ha sido en este trabajo sacrificando más tiempo del que suele ser normal en este tipo de proyectos para que el resultado del mismo sea de un nivel alto.</w:t>
      </w:r>
    </w:p>
    <w:p w14:paraId="259FEB9A" w14:textId="2EE620DC" w:rsidR="0035361D" w:rsidRPr="0035361D" w:rsidRDefault="002B2725" w:rsidP="005406EA">
      <w:r w:rsidRPr="0035361D">
        <w:t xml:space="preserve">También cómo no, quiero dar las gracias a mi madre y a mi padre, que son los que me han financiado la carrera y mis dos grandes pilares de apoyo, y </w:t>
      </w:r>
      <w:r w:rsidR="008139D0" w:rsidRPr="0035361D">
        <w:t>que,</w:t>
      </w:r>
      <w:r w:rsidRPr="0035361D">
        <w:t xml:space="preserve"> sin ellos, yo no sería para nada lo que soy ahora mismo y nunca podré agradecérselo lo suficiente. Y gracias a todas las personas que son verdaderos amigos</w:t>
      </w:r>
      <w:r w:rsidR="00452572" w:rsidRPr="0035361D">
        <w:t>, gracias.</w:t>
      </w:r>
    </w:p>
    <w:p w14:paraId="031E35DC" w14:textId="77777777" w:rsidR="00E66C15" w:rsidRPr="00E66C15" w:rsidRDefault="0035361D" w:rsidP="005406EA">
      <w:pPr>
        <w:pStyle w:val="TtuloTDC"/>
      </w:pPr>
      <w:r>
        <w:lastRenderedPageBreak/>
        <w:t>Contenido</w:t>
      </w:r>
    </w:p>
    <w:p w14:paraId="647A6E11" w14:textId="706CF25D" w:rsidR="005406EA" w:rsidRPr="005406EA" w:rsidRDefault="00F54CFD">
      <w:pPr>
        <w:pStyle w:val="TDC1"/>
        <w:tabs>
          <w:tab w:val="right" w:leader="dot" w:pos="8488"/>
        </w:tabs>
        <w:rPr>
          <w:rFonts w:asciiTheme="minorHAnsi" w:eastAsiaTheme="minorEastAsia" w:hAnsiTheme="minorHAnsi" w:cstheme="minorBidi"/>
          <w:noProof/>
          <w:sz w:val="22"/>
          <w:szCs w:val="22"/>
          <w:lang w:val="es-ES" w:eastAsia="es-ES"/>
        </w:rPr>
      </w:pPr>
      <w:r w:rsidRPr="005406EA">
        <w:rPr>
          <w:sz w:val="22"/>
        </w:rPr>
        <w:fldChar w:fldCharType="begin"/>
      </w:r>
      <w:r w:rsidRPr="005406EA">
        <w:rPr>
          <w:sz w:val="22"/>
        </w:rPr>
        <w:instrText xml:space="preserve"> TOC \o "1-3" \h \z \u </w:instrText>
      </w:r>
      <w:r w:rsidRPr="005406EA">
        <w:rPr>
          <w:sz w:val="22"/>
        </w:rPr>
        <w:fldChar w:fldCharType="separate"/>
      </w:r>
      <w:hyperlink w:anchor="_Toc453868060" w:history="1">
        <w:r w:rsidR="005406EA" w:rsidRPr="005406EA">
          <w:rPr>
            <w:rStyle w:val="Hipervnculo"/>
            <w:noProof/>
            <w:sz w:val="22"/>
            <w:lang w:val="es-ES"/>
          </w:rPr>
          <w:t>1. Introducción</w:t>
        </w:r>
        <w:r w:rsidR="005406EA" w:rsidRPr="005406EA">
          <w:rPr>
            <w:noProof/>
            <w:webHidden/>
            <w:sz w:val="22"/>
          </w:rPr>
          <w:tab/>
        </w:r>
        <w:r w:rsidR="005406EA" w:rsidRPr="005406EA">
          <w:rPr>
            <w:noProof/>
            <w:webHidden/>
            <w:sz w:val="22"/>
          </w:rPr>
          <w:fldChar w:fldCharType="begin"/>
        </w:r>
        <w:r w:rsidR="005406EA" w:rsidRPr="005406EA">
          <w:rPr>
            <w:noProof/>
            <w:webHidden/>
            <w:sz w:val="22"/>
          </w:rPr>
          <w:instrText xml:space="preserve"> PAGEREF _Toc453868060 \h </w:instrText>
        </w:r>
        <w:r w:rsidR="005406EA" w:rsidRPr="005406EA">
          <w:rPr>
            <w:noProof/>
            <w:webHidden/>
            <w:sz w:val="22"/>
          </w:rPr>
        </w:r>
        <w:r w:rsidR="005406EA" w:rsidRPr="005406EA">
          <w:rPr>
            <w:noProof/>
            <w:webHidden/>
            <w:sz w:val="22"/>
          </w:rPr>
          <w:fldChar w:fldCharType="separate"/>
        </w:r>
        <w:r w:rsidR="00782CD7">
          <w:rPr>
            <w:noProof/>
            <w:webHidden/>
            <w:sz w:val="22"/>
          </w:rPr>
          <w:t>8</w:t>
        </w:r>
        <w:r w:rsidR="005406EA" w:rsidRPr="005406EA">
          <w:rPr>
            <w:noProof/>
            <w:webHidden/>
            <w:sz w:val="22"/>
          </w:rPr>
          <w:fldChar w:fldCharType="end"/>
        </w:r>
      </w:hyperlink>
    </w:p>
    <w:p w14:paraId="47DD77BD" w14:textId="539942BF"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61" w:history="1">
        <w:r w:rsidRPr="005406EA">
          <w:rPr>
            <w:rStyle w:val="Hipervnculo"/>
            <w:noProof/>
            <w:sz w:val="22"/>
            <w:lang w:val="es-ES"/>
          </w:rPr>
          <w:t>1.1 Objetivo y alcance del proyecto</w:t>
        </w:r>
        <w:r w:rsidRPr="005406EA">
          <w:rPr>
            <w:noProof/>
            <w:webHidden/>
            <w:sz w:val="22"/>
          </w:rPr>
          <w:tab/>
        </w:r>
        <w:r w:rsidRPr="005406EA">
          <w:rPr>
            <w:noProof/>
            <w:webHidden/>
            <w:sz w:val="22"/>
          </w:rPr>
          <w:fldChar w:fldCharType="begin"/>
        </w:r>
        <w:r w:rsidRPr="005406EA">
          <w:rPr>
            <w:noProof/>
            <w:webHidden/>
            <w:sz w:val="22"/>
          </w:rPr>
          <w:instrText xml:space="preserve"> PAGEREF _Toc453868061 \h </w:instrText>
        </w:r>
        <w:r w:rsidRPr="005406EA">
          <w:rPr>
            <w:noProof/>
            <w:webHidden/>
            <w:sz w:val="22"/>
          </w:rPr>
        </w:r>
        <w:r w:rsidRPr="005406EA">
          <w:rPr>
            <w:noProof/>
            <w:webHidden/>
            <w:sz w:val="22"/>
          </w:rPr>
          <w:fldChar w:fldCharType="separate"/>
        </w:r>
        <w:r w:rsidR="00782CD7">
          <w:rPr>
            <w:noProof/>
            <w:webHidden/>
            <w:sz w:val="22"/>
          </w:rPr>
          <w:t>8</w:t>
        </w:r>
        <w:r w:rsidRPr="005406EA">
          <w:rPr>
            <w:noProof/>
            <w:webHidden/>
            <w:sz w:val="22"/>
          </w:rPr>
          <w:fldChar w:fldCharType="end"/>
        </w:r>
      </w:hyperlink>
    </w:p>
    <w:p w14:paraId="16476747" w14:textId="286D66C5"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62" w:history="1">
        <w:r w:rsidRPr="005406EA">
          <w:rPr>
            <w:rStyle w:val="Hipervnculo"/>
            <w:noProof/>
            <w:sz w:val="22"/>
            <w:lang w:val="es-ES"/>
          </w:rPr>
          <w:t>1.2 Motivación</w:t>
        </w:r>
        <w:r w:rsidRPr="005406EA">
          <w:rPr>
            <w:noProof/>
            <w:webHidden/>
            <w:sz w:val="22"/>
          </w:rPr>
          <w:tab/>
        </w:r>
        <w:r w:rsidRPr="005406EA">
          <w:rPr>
            <w:noProof/>
            <w:webHidden/>
            <w:sz w:val="22"/>
          </w:rPr>
          <w:fldChar w:fldCharType="begin"/>
        </w:r>
        <w:r w:rsidRPr="005406EA">
          <w:rPr>
            <w:noProof/>
            <w:webHidden/>
            <w:sz w:val="22"/>
          </w:rPr>
          <w:instrText xml:space="preserve"> PAGEREF _Toc453868062 \h </w:instrText>
        </w:r>
        <w:r w:rsidRPr="005406EA">
          <w:rPr>
            <w:noProof/>
            <w:webHidden/>
            <w:sz w:val="22"/>
          </w:rPr>
        </w:r>
        <w:r w:rsidRPr="005406EA">
          <w:rPr>
            <w:noProof/>
            <w:webHidden/>
            <w:sz w:val="22"/>
          </w:rPr>
          <w:fldChar w:fldCharType="separate"/>
        </w:r>
        <w:r w:rsidR="00782CD7">
          <w:rPr>
            <w:noProof/>
            <w:webHidden/>
            <w:sz w:val="22"/>
          </w:rPr>
          <w:t>9</w:t>
        </w:r>
        <w:r w:rsidRPr="005406EA">
          <w:rPr>
            <w:noProof/>
            <w:webHidden/>
            <w:sz w:val="22"/>
          </w:rPr>
          <w:fldChar w:fldCharType="end"/>
        </w:r>
      </w:hyperlink>
    </w:p>
    <w:p w14:paraId="4C51CB8F" w14:textId="5D080065"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63" w:history="1">
        <w:r w:rsidRPr="005406EA">
          <w:rPr>
            <w:rStyle w:val="Hipervnculo"/>
            <w:noProof/>
            <w:sz w:val="22"/>
            <w:lang w:val="es-ES"/>
          </w:rPr>
          <w:t>1.3 Contexto</w:t>
        </w:r>
        <w:r w:rsidRPr="005406EA">
          <w:rPr>
            <w:noProof/>
            <w:webHidden/>
            <w:sz w:val="22"/>
          </w:rPr>
          <w:tab/>
        </w:r>
        <w:r w:rsidRPr="005406EA">
          <w:rPr>
            <w:noProof/>
            <w:webHidden/>
            <w:sz w:val="22"/>
          </w:rPr>
          <w:fldChar w:fldCharType="begin"/>
        </w:r>
        <w:r w:rsidRPr="005406EA">
          <w:rPr>
            <w:noProof/>
            <w:webHidden/>
            <w:sz w:val="22"/>
          </w:rPr>
          <w:instrText xml:space="preserve"> PAGEREF _Toc453868063 \h </w:instrText>
        </w:r>
        <w:r w:rsidRPr="005406EA">
          <w:rPr>
            <w:noProof/>
            <w:webHidden/>
            <w:sz w:val="22"/>
          </w:rPr>
        </w:r>
        <w:r w:rsidRPr="005406EA">
          <w:rPr>
            <w:noProof/>
            <w:webHidden/>
            <w:sz w:val="22"/>
          </w:rPr>
          <w:fldChar w:fldCharType="separate"/>
        </w:r>
        <w:r w:rsidR="00782CD7">
          <w:rPr>
            <w:noProof/>
            <w:webHidden/>
            <w:sz w:val="22"/>
          </w:rPr>
          <w:t>9</w:t>
        </w:r>
        <w:r w:rsidRPr="005406EA">
          <w:rPr>
            <w:noProof/>
            <w:webHidden/>
            <w:sz w:val="22"/>
          </w:rPr>
          <w:fldChar w:fldCharType="end"/>
        </w:r>
      </w:hyperlink>
    </w:p>
    <w:p w14:paraId="78FB12B3" w14:textId="11FB3C8D"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64" w:history="1">
        <w:r w:rsidRPr="005406EA">
          <w:rPr>
            <w:rStyle w:val="Hipervnculo"/>
            <w:noProof/>
            <w:sz w:val="22"/>
            <w:lang w:val="es-ES"/>
          </w:rPr>
          <w:t>1.4 Tecnologías y sistemas relacionados.</w:t>
        </w:r>
        <w:r w:rsidRPr="005406EA">
          <w:rPr>
            <w:noProof/>
            <w:webHidden/>
            <w:sz w:val="22"/>
          </w:rPr>
          <w:tab/>
        </w:r>
        <w:r w:rsidRPr="005406EA">
          <w:rPr>
            <w:noProof/>
            <w:webHidden/>
            <w:sz w:val="22"/>
          </w:rPr>
          <w:fldChar w:fldCharType="begin"/>
        </w:r>
        <w:r w:rsidRPr="005406EA">
          <w:rPr>
            <w:noProof/>
            <w:webHidden/>
            <w:sz w:val="22"/>
          </w:rPr>
          <w:instrText xml:space="preserve"> PAGEREF _Toc453868064 \h </w:instrText>
        </w:r>
        <w:r w:rsidRPr="005406EA">
          <w:rPr>
            <w:noProof/>
            <w:webHidden/>
            <w:sz w:val="22"/>
          </w:rPr>
        </w:r>
        <w:r w:rsidRPr="005406EA">
          <w:rPr>
            <w:noProof/>
            <w:webHidden/>
            <w:sz w:val="22"/>
          </w:rPr>
          <w:fldChar w:fldCharType="separate"/>
        </w:r>
        <w:r w:rsidR="00782CD7">
          <w:rPr>
            <w:noProof/>
            <w:webHidden/>
            <w:sz w:val="22"/>
          </w:rPr>
          <w:t>10</w:t>
        </w:r>
        <w:r w:rsidRPr="005406EA">
          <w:rPr>
            <w:noProof/>
            <w:webHidden/>
            <w:sz w:val="22"/>
          </w:rPr>
          <w:fldChar w:fldCharType="end"/>
        </w:r>
      </w:hyperlink>
    </w:p>
    <w:p w14:paraId="5309507E" w14:textId="5B3B1065"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65" w:history="1">
        <w:r w:rsidRPr="005406EA">
          <w:rPr>
            <w:rStyle w:val="Hipervnculo"/>
            <w:noProof/>
            <w:sz w:val="22"/>
            <w:lang w:val="es-ES"/>
          </w:rPr>
          <w:t>1.5 Metodología y técnicas</w:t>
        </w:r>
        <w:r w:rsidRPr="005406EA">
          <w:rPr>
            <w:noProof/>
            <w:webHidden/>
            <w:sz w:val="22"/>
          </w:rPr>
          <w:tab/>
        </w:r>
        <w:r w:rsidRPr="005406EA">
          <w:rPr>
            <w:noProof/>
            <w:webHidden/>
            <w:sz w:val="22"/>
          </w:rPr>
          <w:fldChar w:fldCharType="begin"/>
        </w:r>
        <w:r w:rsidRPr="005406EA">
          <w:rPr>
            <w:noProof/>
            <w:webHidden/>
            <w:sz w:val="22"/>
          </w:rPr>
          <w:instrText xml:space="preserve"> PAGEREF _Toc453868065 \h </w:instrText>
        </w:r>
        <w:r w:rsidRPr="005406EA">
          <w:rPr>
            <w:noProof/>
            <w:webHidden/>
            <w:sz w:val="22"/>
          </w:rPr>
        </w:r>
        <w:r w:rsidRPr="005406EA">
          <w:rPr>
            <w:noProof/>
            <w:webHidden/>
            <w:sz w:val="22"/>
          </w:rPr>
          <w:fldChar w:fldCharType="separate"/>
        </w:r>
        <w:r w:rsidR="00782CD7">
          <w:rPr>
            <w:noProof/>
            <w:webHidden/>
            <w:sz w:val="22"/>
          </w:rPr>
          <w:t>11</w:t>
        </w:r>
        <w:r w:rsidRPr="005406EA">
          <w:rPr>
            <w:noProof/>
            <w:webHidden/>
            <w:sz w:val="22"/>
          </w:rPr>
          <w:fldChar w:fldCharType="end"/>
        </w:r>
      </w:hyperlink>
    </w:p>
    <w:p w14:paraId="2761C82B" w14:textId="489B46CD"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66" w:history="1">
        <w:r w:rsidRPr="005406EA">
          <w:rPr>
            <w:rStyle w:val="Hipervnculo"/>
            <w:noProof/>
            <w:sz w:val="22"/>
            <w:lang w:val="es-ES"/>
          </w:rPr>
          <w:t>1.5.1 Metodología</w:t>
        </w:r>
        <w:r w:rsidRPr="005406EA">
          <w:rPr>
            <w:noProof/>
            <w:webHidden/>
            <w:sz w:val="22"/>
          </w:rPr>
          <w:tab/>
        </w:r>
        <w:r w:rsidRPr="005406EA">
          <w:rPr>
            <w:noProof/>
            <w:webHidden/>
            <w:sz w:val="22"/>
          </w:rPr>
          <w:fldChar w:fldCharType="begin"/>
        </w:r>
        <w:r w:rsidRPr="005406EA">
          <w:rPr>
            <w:noProof/>
            <w:webHidden/>
            <w:sz w:val="22"/>
          </w:rPr>
          <w:instrText xml:space="preserve"> PAGEREF _Toc453868066 \h </w:instrText>
        </w:r>
        <w:r w:rsidRPr="005406EA">
          <w:rPr>
            <w:noProof/>
            <w:webHidden/>
            <w:sz w:val="22"/>
          </w:rPr>
        </w:r>
        <w:r w:rsidRPr="005406EA">
          <w:rPr>
            <w:noProof/>
            <w:webHidden/>
            <w:sz w:val="22"/>
          </w:rPr>
          <w:fldChar w:fldCharType="separate"/>
        </w:r>
        <w:r w:rsidR="00782CD7">
          <w:rPr>
            <w:noProof/>
            <w:webHidden/>
            <w:sz w:val="22"/>
          </w:rPr>
          <w:t>11</w:t>
        </w:r>
        <w:r w:rsidRPr="005406EA">
          <w:rPr>
            <w:noProof/>
            <w:webHidden/>
            <w:sz w:val="22"/>
          </w:rPr>
          <w:fldChar w:fldCharType="end"/>
        </w:r>
      </w:hyperlink>
    </w:p>
    <w:p w14:paraId="6D48DDA7" w14:textId="50D7873C"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67" w:history="1">
        <w:r w:rsidRPr="005406EA">
          <w:rPr>
            <w:rStyle w:val="Hipervnculo"/>
            <w:noProof/>
            <w:sz w:val="22"/>
            <w:lang w:val="es-ES"/>
          </w:rPr>
          <w:t>1.5.2 Herramientas utilizadas</w:t>
        </w:r>
        <w:r w:rsidRPr="005406EA">
          <w:rPr>
            <w:noProof/>
            <w:webHidden/>
            <w:sz w:val="22"/>
          </w:rPr>
          <w:tab/>
        </w:r>
        <w:r w:rsidRPr="005406EA">
          <w:rPr>
            <w:noProof/>
            <w:webHidden/>
            <w:sz w:val="22"/>
          </w:rPr>
          <w:fldChar w:fldCharType="begin"/>
        </w:r>
        <w:r w:rsidRPr="005406EA">
          <w:rPr>
            <w:noProof/>
            <w:webHidden/>
            <w:sz w:val="22"/>
          </w:rPr>
          <w:instrText xml:space="preserve"> PAGEREF _Toc453868067 \h </w:instrText>
        </w:r>
        <w:r w:rsidRPr="005406EA">
          <w:rPr>
            <w:noProof/>
            <w:webHidden/>
            <w:sz w:val="22"/>
          </w:rPr>
        </w:r>
        <w:r w:rsidRPr="005406EA">
          <w:rPr>
            <w:noProof/>
            <w:webHidden/>
            <w:sz w:val="22"/>
          </w:rPr>
          <w:fldChar w:fldCharType="separate"/>
        </w:r>
        <w:r w:rsidR="00782CD7">
          <w:rPr>
            <w:noProof/>
            <w:webHidden/>
            <w:sz w:val="22"/>
          </w:rPr>
          <w:t>11</w:t>
        </w:r>
        <w:r w:rsidRPr="005406EA">
          <w:rPr>
            <w:noProof/>
            <w:webHidden/>
            <w:sz w:val="22"/>
          </w:rPr>
          <w:fldChar w:fldCharType="end"/>
        </w:r>
      </w:hyperlink>
    </w:p>
    <w:p w14:paraId="1F6C4D2D" w14:textId="7F7DE8EB"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68" w:history="1">
        <w:r w:rsidRPr="005406EA">
          <w:rPr>
            <w:rStyle w:val="Hipervnculo"/>
            <w:noProof/>
            <w:sz w:val="22"/>
            <w:lang w:val="es-ES"/>
          </w:rPr>
          <w:t>2. Arquitectura del sistema</w:t>
        </w:r>
        <w:r w:rsidRPr="005406EA">
          <w:rPr>
            <w:noProof/>
            <w:webHidden/>
            <w:sz w:val="22"/>
          </w:rPr>
          <w:tab/>
        </w:r>
        <w:r w:rsidRPr="005406EA">
          <w:rPr>
            <w:noProof/>
            <w:webHidden/>
            <w:sz w:val="22"/>
          </w:rPr>
          <w:fldChar w:fldCharType="begin"/>
        </w:r>
        <w:r w:rsidRPr="005406EA">
          <w:rPr>
            <w:noProof/>
            <w:webHidden/>
            <w:sz w:val="22"/>
          </w:rPr>
          <w:instrText xml:space="preserve"> PAGEREF _Toc453868068 \h </w:instrText>
        </w:r>
        <w:r w:rsidRPr="005406EA">
          <w:rPr>
            <w:noProof/>
            <w:webHidden/>
            <w:sz w:val="22"/>
          </w:rPr>
        </w:r>
        <w:r w:rsidRPr="005406EA">
          <w:rPr>
            <w:noProof/>
            <w:webHidden/>
            <w:sz w:val="22"/>
          </w:rPr>
          <w:fldChar w:fldCharType="separate"/>
        </w:r>
        <w:r w:rsidR="00782CD7">
          <w:rPr>
            <w:noProof/>
            <w:webHidden/>
            <w:sz w:val="22"/>
          </w:rPr>
          <w:t>12</w:t>
        </w:r>
        <w:r w:rsidRPr="005406EA">
          <w:rPr>
            <w:noProof/>
            <w:webHidden/>
            <w:sz w:val="22"/>
          </w:rPr>
          <w:fldChar w:fldCharType="end"/>
        </w:r>
      </w:hyperlink>
    </w:p>
    <w:p w14:paraId="18D9746B" w14:textId="4BBFE775"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69" w:history="1">
        <w:r w:rsidRPr="005406EA">
          <w:rPr>
            <w:rStyle w:val="Hipervnculo"/>
            <w:noProof/>
            <w:sz w:val="22"/>
            <w:lang w:val="es-ES"/>
          </w:rPr>
          <w:t>2.1 Decisiones de diseño</w:t>
        </w:r>
        <w:r w:rsidRPr="005406EA">
          <w:rPr>
            <w:noProof/>
            <w:webHidden/>
            <w:sz w:val="22"/>
          </w:rPr>
          <w:tab/>
        </w:r>
        <w:r w:rsidRPr="005406EA">
          <w:rPr>
            <w:noProof/>
            <w:webHidden/>
            <w:sz w:val="22"/>
          </w:rPr>
          <w:fldChar w:fldCharType="begin"/>
        </w:r>
        <w:r w:rsidRPr="005406EA">
          <w:rPr>
            <w:noProof/>
            <w:webHidden/>
            <w:sz w:val="22"/>
          </w:rPr>
          <w:instrText xml:space="preserve"> PAGEREF _Toc453868069 \h </w:instrText>
        </w:r>
        <w:r w:rsidRPr="005406EA">
          <w:rPr>
            <w:noProof/>
            <w:webHidden/>
            <w:sz w:val="22"/>
          </w:rPr>
        </w:r>
        <w:r w:rsidRPr="005406EA">
          <w:rPr>
            <w:noProof/>
            <w:webHidden/>
            <w:sz w:val="22"/>
          </w:rPr>
          <w:fldChar w:fldCharType="separate"/>
        </w:r>
        <w:r w:rsidR="00782CD7">
          <w:rPr>
            <w:noProof/>
            <w:webHidden/>
            <w:sz w:val="22"/>
          </w:rPr>
          <w:t>14</w:t>
        </w:r>
        <w:r w:rsidRPr="005406EA">
          <w:rPr>
            <w:noProof/>
            <w:webHidden/>
            <w:sz w:val="22"/>
          </w:rPr>
          <w:fldChar w:fldCharType="end"/>
        </w:r>
      </w:hyperlink>
    </w:p>
    <w:p w14:paraId="6953E1C5" w14:textId="77CD1BCD"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70" w:history="1">
        <w:r w:rsidRPr="005406EA">
          <w:rPr>
            <w:rStyle w:val="Hipervnculo"/>
            <w:noProof/>
            <w:sz w:val="22"/>
            <w:lang w:val="es-ES"/>
          </w:rPr>
          <w:t>3. Diseño del sistema</w:t>
        </w:r>
        <w:r w:rsidRPr="005406EA">
          <w:rPr>
            <w:noProof/>
            <w:webHidden/>
            <w:sz w:val="22"/>
          </w:rPr>
          <w:tab/>
        </w:r>
        <w:r w:rsidRPr="005406EA">
          <w:rPr>
            <w:noProof/>
            <w:webHidden/>
            <w:sz w:val="22"/>
          </w:rPr>
          <w:fldChar w:fldCharType="begin"/>
        </w:r>
        <w:r w:rsidRPr="005406EA">
          <w:rPr>
            <w:noProof/>
            <w:webHidden/>
            <w:sz w:val="22"/>
          </w:rPr>
          <w:instrText xml:space="preserve"> PAGEREF _Toc453868070 \h </w:instrText>
        </w:r>
        <w:r w:rsidRPr="005406EA">
          <w:rPr>
            <w:noProof/>
            <w:webHidden/>
            <w:sz w:val="22"/>
          </w:rPr>
        </w:r>
        <w:r w:rsidRPr="005406EA">
          <w:rPr>
            <w:noProof/>
            <w:webHidden/>
            <w:sz w:val="22"/>
          </w:rPr>
          <w:fldChar w:fldCharType="separate"/>
        </w:r>
        <w:r w:rsidR="00782CD7">
          <w:rPr>
            <w:noProof/>
            <w:webHidden/>
            <w:sz w:val="22"/>
          </w:rPr>
          <w:t>15</w:t>
        </w:r>
        <w:r w:rsidRPr="005406EA">
          <w:rPr>
            <w:noProof/>
            <w:webHidden/>
            <w:sz w:val="22"/>
          </w:rPr>
          <w:fldChar w:fldCharType="end"/>
        </w:r>
      </w:hyperlink>
    </w:p>
    <w:p w14:paraId="5209258C" w14:textId="190FAC7F"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71" w:history="1">
        <w:r w:rsidRPr="005406EA">
          <w:rPr>
            <w:rStyle w:val="Hipervnculo"/>
            <w:noProof/>
            <w:sz w:val="22"/>
            <w:lang w:val="es-ES"/>
          </w:rPr>
          <w:t>3.1 Butler</w:t>
        </w:r>
        <w:r w:rsidRPr="005406EA">
          <w:rPr>
            <w:noProof/>
            <w:webHidden/>
            <w:sz w:val="22"/>
          </w:rPr>
          <w:tab/>
        </w:r>
        <w:r w:rsidRPr="005406EA">
          <w:rPr>
            <w:noProof/>
            <w:webHidden/>
            <w:sz w:val="22"/>
          </w:rPr>
          <w:fldChar w:fldCharType="begin"/>
        </w:r>
        <w:r w:rsidRPr="005406EA">
          <w:rPr>
            <w:noProof/>
            <w:webHidden/>
            <w:sz w:val="22"/>
          </w:rPr>
          <w:instrText xml:space="preserve"> PAGEREF _Toc453868071 \h </w:instrText>
        </w:r>
        <w:r w:rsidRPr="005406EA">
          <w:rPr>
            <w:noProof/>
            <w:webHidden/>
            <w:sz w:val="22"/>
          </w:rPr>
        </w:r>
        <w:r w:rsidRPr="005406EA">
          <w:rPr>
            <w:noProof/>
            <w:webHidden/>
            <w:sz w:val="22"/>
          </w:rPr>
          <w:fldChar w:fldCharType="separate"/>
        </w:r>
        <w:r w:rsidR="00782CD7">
          <w:rPr>
            <w:noProof/>
            <w:webHidden/>
            <w:sz w:val="22"/>
          </w:rPr>
          <w:t>15</w:t>
        </w:r>
        <w:r w:rsidRPr="005406EA">
          <w:rPr>
            <w:noProof/>
            <w:webHidden/>
            <w:sz w:val="22"/>
          </w:rPr>
          <w:fldChar w:fldCharType="end"/>
        </w:r>
      </w:hyperlink>
    </w:p>
    <w:p w14:paraId="43F243AD" w14:textId="415AD551"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72" w:history="1">
        <w:r w:rsidRPr="005406EA">
          <w:rPr>
            <w:rStyle w:val="Hipervnculo"/>
            <w:noProof/>
            <w:sz w:val="22"/>
            <w:lang w:val="es-ES"/>
          </w:rPr>
          <w:t>3.1.1 Butler DSL</w:t>
        </w:r>
        <w:r w:rsidRPr="005406EA">
          <w:rPr>
            <w:noProof/>
            <w:webHidden/>
            <w:sz w:val="22"/>
          </w:rPr>
          <w:tab/>
        </w:r>
        <w:r w:rsidRPr="005406EA">
          <w:rPr>
            <w:noProof/>
            <w:webHidden/>
            <w:sz w:val="22"/>
          </w:rPr>
          <w:fldChar w:fldCharType="begin"/>
        </w:r>
        <w:r w:rsidRPr="005406EA">
          <w:rPr>
            <w:noProof/>
            <w:webHidden/>
            <w:sz w:val="22"/>
          </w:rPr>
          <w:instrText xml:space="preserve"> PAGEREF _Toc453868072 \h </w:instrText>
        </w:r>
        <w:r w:rsidRPr="005406EA">
          <w:rPr>
            <w:noProof/>
            <w:webHidden/>
            <w:sz w:val="22"/>
          </w:rPr>
        </w:r>
        <w:r w:rsidRPr="005406EA">
          <w:rPr>
            <w:noProof/>
            <w:webHidden/>
            <w:sz w:val="22"/>
          </w:rPr>
          <w:fldChar w:fldCharType="separate"/>
        </w:r>
        <w:r w:rsidR="00782CD7">
          <w:rPr>
            <w:noProof/>
            <w:webHidden/>
            <w:sz w:val="22"/>
          </w:rPr>
          <w:t>16</w:t>
        </w:r>
        <w:r w:rsidRPr="005406EA">
          <w:rPr>
            <w:noProof/>
            <w:webHidden/>
            <w:sz w:val="22"/>
          </w:rPr>
          <w:fldChar w:fldCharType="end"/>
        </w:r>
      </w:hyperlink>
    </w:p>
    <w:p w14:paraId="401B1931" w14:textId="71D29950"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73" w:history="1">
        <w:r w:rsidRPr="005406EA">
          <w:rPr>
            <w:rStyle w:val="Hipervnculo"/>
            <w:noProof/>
            <w:sz w:val="22"/>
            <w:lang w:val="es-ES"/>
          </w:rPr>
          <w:t>3.1.2 Validador</w:t>
        </w:r>
        <w:r w:rsidRPr="005406EA">
          <w:rPr>
            <w:noProof/>
            <w:webHidden/>
            <w:sz w:val="22"/>
          </w:rPr>
          <w:tab/>
        </w:r>
        <w:r w:rsidRPr="005406EA">
          <w:rPr>
            <w:noProof/>
            <w:webHidden/>
            <w:sz w:val="22"/>
          </w:rPr>
          <w:fldChar w:fldCharType="begin"/>
        </w:r>
        <w:r w:rsidRPr="005406EA">
          <w:rPr>
            <w:noProof/>
            <w:webHidden/>
            <w:sz w:val="22"/>
          </w:rPr>
          <w:instrText xml:space="preserve"> PAGEREF _Toc453868073 \h </w:instrText>
        </w:r>
        <w:r w:rsidRPr="005406EA">
          <w:rPr>
            <w:noProof/>
            <w:webHidden/>
            <w:sz w:val="22"/>
          </w:rPr>
        </w:r>
        <w:r w:rsidRPr="005406EA">
          <w:rPr>
            <w:noProof/>
            <w:webHidden/>
            <w:sz w:val="22"/>
          </w:rPr>
          <w:fldChar w:fldCharType="separate"/>
        </w:r>
        <w:r w:rsidR="00782CD7">
          <w:rPr>
            <w:noProof/>
            <w:webHidden/>
            <w:sz w:val="22"/>
          </w:rPr>
          <w:t>17</w:t>
        </w:r>
        <w:r w:rsidRPr="005406EA">
          <w:rPr>
            <w:noProof/>
            <w:webHidden/>
            <w:sz w:val="22"/>
          </w:rPr>
          <w:fldChar w:fldCharType="end"/>
        </w:r>
      </w:hyperlink>
    </w:p>
    <w:p w14:paraId="6AA2425E" w14:textId="29612884"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74" w:history="1">
        <w:r w:rsidRPr="005406EA">
          <w:rPr>
            <w:rStyle w:val="Hipervnculo"/>
            <w:noProof/>
            <w:sz w:val="22"/>
            <w:lang w:val="es-ES"/>
          </w:rPr>
          <w:t>3.1.3 Comandos</w:t>
        </w:r>
        <w:r w:rsidRPr="005406EA">
          <w:rPr>
            <w:noProof/>
            <w:webHidden/>
            <w:sz w:val="22"/>
          </w:rPr>
          <w:tab/>
        </w:r>
        <w:r w:rsidRPr="005406EA">
          <w:rPr>
            <w:noProof/>
            <w:webHidden/>
            <w:sz w:val="22"/>
          </w:rPr>
          <w:fldChar w:fldCharType="begin"/>
        </w:r>
        <w:r w:rsidRPr="005406EA">
          <w:rPr>
            <w:noProof/>
            <w:webHidden/>
            <w:sz w:val="22"/>
          </w:rPr>
          <w:instrText xml:space="preserve"> PAGEREF _Toc453868074 \h </w:instrText>
        </w:r>
        <w:r w:rsidRPr="005406EA">
          <w:rPr>
            <w:noProof/>
            <w:webHidden/>
            <w:sz w:val="22"/>
          </w:rPr>
        </w:r>
        <w:r w:rsidRPr="005406EA">
          <w:rPr>
            <w:noProof/>
            <w:webHidden/>
            <w:sz w:val="22"/>
          </w:rPr>
          <w:fldChar w:fldCharType="separate"/>
        </w:r>
        <w:r w:rsidR="00782CD7">
          <w:rPr>
            <w:noProof/>
            <w:webHidden/>
            <w:sz w:val="22"/>
          </w:rPr>
          <w:t>18</w:t>
        </w:r>
        <w:r w:rsidRPr="005406EA">
          <w:rPr>
            <w:noProof/>
            <w:webHidden/>
            <w:sz w:val="22"/>
          </w:rPr>
          <w:fldChar w:fldCharType="end"/>
        </w:r>
      </w:hyperlink>
    </w:p>
    <w:p w14:paraId="6DD8FA9E" w14:textId="5DDBC0FE"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75" w:history="1">
        <w:r w:rsidRPr="005406EA">
          <w:rPr>
            <w:rStyle w:val="Hipervnculo"/>
            <w:noProof/>
            <w:sz w:val="22"/>
            <w:lang w:val="es-ES"/>
          </w:rPr>
          <w:t>3.1.4 Configuración</w:t>
        </w:r>
        <w:r w:rsidRPr="005406EA">
          <w:rPr>
            <w:noProof/>
            <w:webHidden/>
            <w:sz w:val="22"/>
          </w:rPr>
          <w:tab/>
        </w:r>
        <w:r w:rsidRPr="005406EA">
          <w:rPr>
            <w:noProof/>
            <w:webHidden/>
            <w:sz w:val="22"/>
          </w:rPr>
          <w:fldChar w:fldCharType="begin"/>
        </w:r>
        <w:r w:rsidRPr="005406EA">
          <w:rPr>
            <w:noProof/>
            <w:webHidden/>
            <w:sz w:val="22"/>
          </w:rPr>
          <w:instrText xml:space="preserve"> PAGEREF _Toc453868075 \h </w:instrText>
        </w:r>
        <w:r w:rsidRPr="005406EA">
          <w:rPr>
            <w:noProof/>
            <w:webHidden/>
            <w:sz w:val="22"/>
          </w:rPr>
        </w:r>
        <w:r w:rsidRPr="005406EA">
          <w:rPr>
            <w:noProof/>
            <w:webHidden/>
            <w:sz w:val="22"/>
          </w:rPr>
          <w:fldChar w:fldCharType="separate"/>
        </w:r>
        <w:r w:rsidR="00782CD7">
          <w:rPr>
            <w:noProof/>
            <w:webHidden/>
            <w:sz w:val="22"/>
          </w:rPr>
          <w:t>20</w:t>
        </w:r>
        <w:r w:rsidRPr="005406EA">
          <w:rPr>
            <w:noProof/>
            <w:webHidden/>
            <w:sz w:val="22"/>
          </w:rPr>
          <w:fldChar w:fldCharType="end"/>
        </w:r>
      </w:hyperlink>
    </w:p>
    <w:p w14:paraId="381383DF" w14:textId="3E3916CC"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76" w:history="1">
        <w:r w:rsidRPr="005406EA">
          <w:rPr>
            <w:rStyle w:val="Hipervnculo"/>
            <w:noProof/>
            <w:sz w:val="22"/>
            <w:lang w:val="es-ES"/>
          </w:rPr>
          <w:t>3.1.5 Indexador y buscador</w:t>
        </w:r>
        <w:r w:rsidRPr="005406EA">
          <w:rPr>
            <w:noProof/>
            <w:webHidden/>
            <w:sz w:val="22"/>
          </w:rPr>
          <w:tab/>
        </w:r>
        <w:r w:rsidRPr="005406EA">
          <w:rPr>
            <w:noProof/>
            <w:webHidden/>
            <w:sz w:val="22"/>
          </w:rPr>
          <w:fldChar w:fldCharType="begin"/>
        </w:r>
        <w:r w:rsidRPr="005406EA">
          <w:rPr>
            <w:noProof/>
            <w:webHidden/>
            <w:sz w:val="22"/>
          </w:rPr>
          <w:instrText xml:space="preserve"> PAGEREF _Toc453868076 \h </w:instrText>
        </w:r>
        <w:r w:rsidRPr="005406EA">
          <w:rPr>
            <w:noProof/>
            <w:webHidden/>
            <w:sz w:val="22"/>
          </w:rPr>
        </w:r>
        <w:r w:rsidRPr="005406EA">
          <w:rPr>
            <w:noProof/>
            <w:webHidden/>
            <w:sz w:val="22"/>
          </w:rPr>
          <w:fldChar w:fldCharType="separate"/>
        </w:r>
        <w:r w:rsidR="00782CD7">
          <w:rPr>
            <w:noProof/>
            <w:webHidden/>
            <w:sz w:val="22"/>
          </w:rPr>
          <w:t>20</w:t>
        </w:r>
        <w:r w:rsidRPr="005406EA">
          <w:rPr>
            <w:noProof/>
            <w:webHidden/>
            <w:sz w:val="22"/>
          </w:rPr>
          <w:fldChar w:fldCharType="end"/>
        </w:r>
      </w:hyperlink>
    </w:p>
    <w:p w14:paraId="5FB6E13E" w14:textId="53BE99E8"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77" w:history="1">
        <w:r w:rsidRPr="005406EA">
          <w:rPr>
            <w:rStyle w:val="Hipervnculo"/>
            <w:noProof/>
            <w:sz w:val="22"/>
            <w:lang w:val="es-ES"/>
          </w:rPr>
          <w:t>3.2 Sistema web</w:t>
        </w:r>
        <w:r w:rsidRPr="005406EA">
          <w:rPr>
            <w:noProof/>
            <w:webHidden/>
            <w:sz w:val="22"/>
          </w:rPr>
          <w:tab/>
        </w:r>
        <w:r w:rsidRPr="005406EA">
          <w:rPr>
            <w:noProof/>
            <w:webHidden/>
            <w:sz w:val="22"/>
          </w:rPr>
          <w:fldChar w:fldCharType="begin"/>
        </w:r>
        <w:r w:rsidRPr="005406EA">
          <w:rPr>
            <w:noProof/>
            <w:webHidden/>
            <w:sz w:val="22"/>
          </w:rPr>
          <w:instrText xml:space="preserve"> PAGEREF _Toc453868077 \h </w:instrText>
        </w:r>
        <w:r w:rsidRPr="005406EA">
          <w:rPr>
            <w:noProof/>
            <w:webHidden/>
            <w:sz w:val="22"/>
          </w:rPr>
        </w:r>
        <w:r w:rsidRPr="005406EA">
          <w:rPr>
            <w:noProof/>
            <w:webHidden/>
            <w:sz w:val="22"/>
          </w:rPr>
          <w:fldChar w:fldCharType="separate"/>
        </w:r>
        <w:r w:rsidR="00782CD7">
          <w:rPr>
            <w:noProof/>
            <w:webHidden/>
            <w:sz w:val="22"/>
          </w:rPr>
          <w:t>21</w:t>
        </w:r>
        <w:r w:rsidRPr="005406EA">
          <w:rPr>
            <w:noProof/>
            <w:webHidden/>
            <w:sz w:val="22"/>
          </w:rPr>
          <w:fldChar w:fldCharType="end"/>
        </w:r>
      </w:hyperlink>
    </w:p>
    <w:p w14:paraId="05EC028F" w14:textId="2F91AE37"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78" w:history="1">
        <w:r w:rsidRPr="005406EA">
          <w:rPr>
            <w:rStyle w:val="Hipervnculo"/>
            <w:noProof/>
            <w:sz w:val="22"/>
            <w:lang w:val="es-ES"/>
          </w:rPr>
          <w:t>3.2.1 Integración de Butler</w:t>
        </w:r>
        <w:r w:rsidRPr="005406EA">
          <w:rPr>
            <w:noProof/>
            <w:webHidden/>
            <w:sz w:val="22"/>
          </w:rPr>
          <w:tab/>
        </w:r>
        <w:r w:rsidRPr="005406EA">
          <w:rPr>
            <w:noProof/>
            <w:webHidden/>
            <w:sz w:val="22"/>
          </w:rPr>
          <w:fldChar w:fldCharType="begin"/>
        </w:r>
        <w:r w:rsidRPr="005406EA">
          <w:rPr>
            <w:noProof/>
            <w:webHidden/>
            <w:sz w:val="22"/>
          </w:rPr>
          <w:instrText xml:space="preserve"> PAGEREF _Toc453868078 \h </w:instrText>
        </w:r>
        <w:r w:rsidRPr="005406EA">
          <w:rPr>
            <w:noProof/>
            <w:webHidden/>
            <w:sz w:val="22"/>
          </w:rPr>
        </w:r>
        <w:r w:rsidRPr="005406EA">
          <w:rPr>
            <w:noProof/>
            <w:webHidden/>
            <w:sz w:val="22"/>
          </w:rPr>
          <w:fldChar w:fldCharType="separate"/>
        </w:r>
        <w:r w:rsidR="00782CD7">
          <w:rPr>
            <w:noProof/>
            <w:webHidden/>
            <w:sz w:val="22"/>
          </w:rPr>
          <w:t>22</w:t>
        </w:r>
        <w:r w:rsidRPr="005406EA">
          <w:rPr>
            <w:noProof/>
            <w:webHidden/>
            <w:sz w:val="22"/>
          </w:rPr>
          <w:fldChar w:fldCharType="end"/>
        </w:r>
      </w:hyperlink>
    </w:p>
    <w:p w14:paraId="4A2AE52A" w14:textId="485A0E07"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79" w:history="1">
        <w:r w:rsidRPr="005406EA">
          <w:rPr>
            <w:rStyle w:val="Hipervnculo"/>
            <w:noProof/>
            <w:sz w:val="22"/>
            <w:lang w:val="es-ES"/>
          </w:rPr>
          <w:t>3.2.2 Servidor</w:t>
        </w:r>
        <w:r w:rsidRPr="005406EA">
          <w:rPr>
            <w:noProof/>
            <w:webHidden/>
            <w:sz w:val="22"/>
          </w:rPr>
          <w:tab/>
        </w:r>
        <w:r w:rsidRPr="005406EA">
          <w:rPr>
            <w:noProof/>
            <w:webHidden/>
            <w:sz w:val="22"/>
          </w:rPr>
          <w:fldChar w:fldCharType="begin"/>
        </w:r>
        <w:r w:rsidRPr="005406EA">
          <w:rPr>
            <w:noProof/>
            <w:webHidden/>
            <w:sz w:val="22"/>
          </w:rPr>
          <w:instrText xml:space="preserve"> PAGEREF _Toc453868079 \h </w:instrText>
        </w:r>
        <w:r w:rsidRPr="005406EA">
          <w:rPr>
            <w:noProof/>
            <w:webHidden/>
            <w:sz w:val="22"/>
          </w:rPr>
        </w:r>
        <w:r w:rsidRPr="005406EA">
          <w:rPr>
            <w:noProof/>
            <w:webHidden/>
            <w:sz w:val="22"/>
          </w:rPr>
          <w:fldChar w:fldCharType="separate"/>
        </w:r>
        <w:r w:rsidR="00782CD7">
          <w:rPr>
            <w:noProof/>
            <w:webHidden/>
            <w:sz w:val="22"/>
          </w:rPr>
          <w:t>22</w:t>
        </w:r>
        <w:r w:rsidRPr="005406EA">
          <w:rPr>
            <w:noProof/>
            <w:webHidden/>
            <w:sz w:val="22"/>
          </w:rPr>
          <w:fldChar w:fldCharType="end"/>
        </w:r>
      </w:hyperlink>
    </w:p>
    <w:p w14:paraId="6AA66574" w14:textId="3AF5942F"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80" w:history="1">
        <w:r w:rsidRPr="005406EA">
          <w:rPr>
            <w:rStyle w:val="Hipervnculo"/>
            <w:noProof/>
            <w:sz w:val="22"/>
            <w:lang w:val="es-ES"/>
          </w:rPr>
          <w:t>3.2.3 Cliente</w:t>
        </w:r>
        <w:r w:rsidRPr="005406EA">
          <w:rPr>
            <w:noProof/>
            <w:webHidden/>
            <w:sz w:val="22"/>
          </w:rPr>
          <w:tab/>
        </w:r>
        <w:r w:rsidRPr="005406EA">
          <w:rPr>
            <w:noProof/>
            <w:webHidden/>
            <w:sz w:val="22"/>
          </w:rPr>
          <w:fldChar w:fldCharType="begin"/>
        </w:r>
        <w:r w:rsidRPr="005406EA">
          <w:rPr>
            <w:noProof/>
            <w:webHidden/>
            <w:sz w:val="22"/>
          </w:rPr>
          <w:instrText xml:space="preserve"> PAGEREF _Toc453868080 \h </w:instrText>
        </w:r>
        <w:r w:rsidRPr="005406EA">
          <w:rPr>
            <w:noProof/>
            <w:webHidden/>
            <w:sz w:val="22"/>
          </w:rPr>
        </w:r>
        <w:r w:rsidRPr="005406EA">
          <w:rPr>
            <w:noProof/>
            <w:webHidden/>
            <w:sz w:val="22"/>
          </w:rPr>
          <w:fldChar w:fldCharType="separate"/>
        </w:r>
        <w:r w:rsidR="00782CD7">
          <w:rPr>
            <w:noProof/>
            <w:webHidden/>
            <w:sz w:val="22"/>
          </w:rPr>
          <w:t>23</w:t>
        </w:r>
        <w:r w:rsidRPr="005406EA">
          <w:rPr>
            <w:noProof/>
            <w:webHidden/>
            <w:sz w:val="22"/>
          </w:rPr>
          <w:fldChar w:fldCharType="end"/>
        </w:r>
      </w:hyperlink>
    </w:p>
    <w:p w14:paraId="0C8F143F" w14:textId="6A232D01"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81" w:history="1">
        <w:r w:rsidRPr="005406EA">
          <w:rPr>
            <w:rStyle w:val="Hipervnculo"/>
            <w:noProof/>
            <w:sz w:val="22"/>
            <w:lang w:val="es-ES"/>
          </w:rPr>
          <w:t>3.3 Evolución y decisiones de diseño</w:t>
        </w:r>
        <w:r w:rsidRPr="005406EA">
          <w:rPr>
            <w:noProof/>
            <w:webHidden/>
            <w:sz w:val="22"/>
          </w:rPr>
          <w:tab/>
        </w:r>
        <w:r w:rsidRPr="005406EA">
          <w:rPr>
            <w:noProof/>
            <w:webHidden/>
            <w:sz w:val="22"/>
          </w:rPr>
          <w:fldChar w:fldCharType="begin"/>
        </w:r>
        <w:r w:rsidRPr="005406EA">
          <w:rPr>
            <w:noProof/>
            <w:webHidden/>
            <w:sz w:val="22"/>
          </w:rPr>
          <w:instrText xml:space="preserve"> PAGEREF _Toc453868081 \h </w:instrText>
        </w:r>
        <w:r w:rsidRPr="005406EA">
          <w:rPr>
            <w:noProof/>
            <w:webHidden/>
            <w:sz w:val="22"/>
          </w:rPr>
        </w:r>
        <w:r w:rsidRPr="005406EA">
          <w:rPr>
            <w:noProof/>
            <w:webHidden/>
            <w:sz w:val="22"/>
          </w:rPr>
          <w:fldChar w:fldCharType="separate"/>
        </w:r>
        <w:r w:rsidR="00782CD7">
          <w:rPr>
            <w:noProof/>
            <w:webHidden/>
            <w:sz w:val="22"/>
          </w:rPr>
          <w:t>23</w:t>
        </w:r>
        <w:r w:rsidRPr="005406EA">
          <w:rPr>
            <w:noProof/>
            <w:webHidden/>
            <w:sz w:val="22"/>
          </w:rPr>
          <w:fldChar w:fldCharType="end"/>
        </w:r>
      </w:hyperlink>
    </w:p>
    <w:p w14:paraId="68086716" w14:textId="42F1B485"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82" w:history="1">
        <w:r w:rsidRPr="005406EA">
          <w:rPr>
            <w:rStyle w:val="Hipervnculo"/>
            <w:noProof/>
            <w:sz w:val="22"/>
            <w:lang w:val="es-ES"/>
          </w:rPr>
          <w:t>4. Tecnologías usadas</w:t>
        </w:r>
        <w:r w:rsidRPr="005406EA">
          <w:rPr>
            <w:noProof/>
            <w:webHidden/>
            <w:sz w:val="22"/>
          </w:rPr>
          <w:tab/>
        </w:r>
        <w:r w:rsidRPr="005406EA">
          <w:rPr>
            <w:noProof/>
            <w:webHidden/>
            <w:sz w:val="22"/>
          </w:rPr>
          <w:fldChar w:fldCharType="begin"/>
        </w:r>
        <w:r w:rsidRPr="005406EA">
          <w:rPr>
            <w:noProof/>
            <w:webHidden/>
            <w:sz w:val="22"/>
          </w:rPr>
          <w:instrText xml:space="preserve"> PAGEREF _Toc453868082 \h </w:instrText>
        </w:r>
        <w:r w:rsidRPr="005406EA">
          <w:rPr>
            <w:noProof/>
            <w:webHidden/>
            <w:sz w:val="22"/>
          </w:rPr>
        </w:r>
        <w:r w:rsidRPr="005406EA">
          <w:rPr>
            <w:noProof/>
            <w:webHidden/>
            <w:sz w:val="22"/>
          </w:rPr>
          <w:fldChar w:fldCharType="separate"/>
        </w:r>
        <w:r w:rsidR="00782CD7">
          <w:rPr>
            <w:noProof/>
            <w:webHidden/>
            <w:sz w:val="22"/>
          </w:rPr>
          <w:t>26</w:t>
        </w:r>
        <w:r w:rsidRPr="005406EA">
          <w:rPr>
            <w:noProof/>
            <w:webHidden/>
            <w:sz w:val="22"/>
          </w:rPr>
          <w:fldChar w:fldCharType="end"/>
        </w:r>
      </w:hyperlink>
    </w:p>
    <w:p w14:paraId="2567ABA8" w14:textId="22F97953"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83" w:history="1">
        <w:r w:rsidRPr="005406EA">
          <w:rPr>
            <w:rStyle w:val="Hipervnculo"/>
            <w:noProof/>
            <w:sz w:val="22"/>
            <w:lang w:val="es-ES"/>
          </w:rPr>
          <w:t>5. Problemas encontrados</w:t>
        </w:r>
        <w:r w:rsidRPr="005406EA">
          <w:rPr>
            <w:noProof/>
            <w:webHidden/>
            <w:sz w:val="22"/>
          </w:rPr>
          <w:tab/>
        </w:r>
        <w:r w:rsidRPr="005406EA">
          <w:rPr>
            <w:noProof/>
            <w:webHidden/>
            <w:sz w:val="22"/>
          </w:rPr>
          <w:fldChar w:fldCharType="begin"/>
        </w:r>
        <w:r w:rsidRPr="005406EA">
          <w:rPr>
            <w:noProof/>
            <w:webHidden/>
            <w:sz w:val="22"/>
          </w:rPr>
          <w:instrText xml:space="preserve"> PAGEREF _Toc453868083 \h </w:instrText>
        </w:r>
        <w:r w:rsidRPr="005406EA">
          <w:rPr>
            <w:noProof/>
            <w:webHidden/>
            <w:sz w:val="22"/>
          </w:rPr>
        </w:r>
        <w:r w:rsidRPr="005406EA">
          <w:rPr>
            <w:noProof/>
            <w:webHidden/>
            <w:sz w:val="22"/>
          </w:rPr>
          <w:fldChar w:fldCharType="separate"/>
        </w:r>
        <w:r w:rsidR="00782CD7">
          <w:rPr>
            <w:noProof/>
            <w:webHidden/>
            <w:sz w:val="22"/>
          </w:rPr>
          <w:t>29</w:t>
        </w:r>
        <w:r w:rsidRPr="005406EA">
          <w:rPr>
            <w:noProof/>
            <w:webHidden/>
            <w:sz w:val="22"/>
          </w:rPr>
          <w:fldChar w:fldCharType="end"/>
        </w:r>
      </w:hyperlink>
    </w:p>
    <w:p w14:paraId="15311EC1" w14:textId="1B6E15FD"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84" w:history="1">
        <w:r w:rsidRPr="005406EA">
          <w:rPr>
            <w:rStyle w:val="Hipervnculo"/>
            <w:noProof/>
            <w:sz w:val="22"/>
            <w:lang w:val="es-ES"/>
          </w:rPr>
          <w:t>5.1 Problemas previamente conocidos</w:t>
        </w:r>
        <w:r w:rsidRPr="005406EA">
          <w:rPr>
            <w:noProof/>
            <w:webHidden/>
            <w:sz w:val="22"/>
          </w:rPr>
          <w:tab/>
        </w:r>
        <w:r w:rsidRPr="005406EA">
          <w:rPr>
            <w:noProof/>
            <w:webHidden/>
            <w:sz w:val="22"/>
          </w:rPr>
          <w:fldChar w:fldCharType="begin"/>
        </w:r>
        <w:r w:rsidRPr="005406EA">
          <w:rPr>
            <w:noProof/>
            <w:webHidden/>
            <w:sz w:val="22"/>
          </w:rPr>
          <w:instrText xml:space="preserve"> PAGEREF _Toc453868084 \h </w:instrText>
        </w:r>
        <w:r w:rsidRPr="005406EA">
          <w:rPr>
            <w:noProof/>
            <w:webHidden/>
            <w:sz w:val="22"/>
          </w:rPr>
        </w:r>
        <w:r w:rsidRPr="005406EA">
          <w:rPr>
            <w:noProof/>
            <w:webHidden/>
            <w:sz w:val="22"/>
          </w:rPr>
          <w:fldChar w:fldCharType="separate"/>
        </w:r>
        <w:r w:rsidR="00782CD7">
          <w:rPr>
            <w:noProof/>
            <w:webHidden/>
            <w:sz w:val="22"/>
          </w:rPr>
          <w:t>29</w:t>
        </w:r>
        <w:r w:rsidRPr="005406EA">
          <w:rPr>
            <w:noProof/>
            <w:webHidden/>
            <w:sz w:val="22"/>
          </w:rPr>
          <w:fldChar w:fldCharType="end"/>
        </w:r>
      </w:hyperlink>
    </w:p>
    <w:p w14:paraId="187599F9" w14:textId="7B0F5E5F"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85" w:history="1">
        <w:r w:rsidRPr="005406EA">
          <w:rPr>
            <w:rStyle w:val="Hipervnculo"/>
            <w:noProof/>
            <w:sz w:val="22"/>
            <w:lang w:val="es-ES"/>
          </w:rPr>
          <w:t>5.2 Problemas inesperados</w:t>
        </w:r>
        <w:r w:rsidRPr="005406EA">
          <w:rPr>
            <w:noProof/>
            <w:webHidden/>
            <w:sz w:val="22"/>
          </w:rPr>
          <w:tab/>
        </w:r>
        <w:r w:rsidRPr="005406EA">
          <w:rPr>
            <w:noProof/>
            <w:webHidden/>
            <w:sz w:val="22"/>
          </w:rPr>
          <w:fldChar w:fldCharType="begin"/>
        </w:r>
        <w:r w:rsidRPr="005406EA">
          <w:rPr>
            <w:noProof/>
            <w:webHidden/>
            <w:sz w:val="22"/>
          </w:rPr>
          <w:instrText xml:space="preserve"> PAGEREF _Toc453868085 \h </w:instrText>
        </w:r>
        <w:r w:rsidRPr="005406EA">
          <w:rPr>
            <w:noProof/>
            <w:webHidden/>
            <w:sz w:val="22"/>
          </w:rPr>
        </w:r>
        <w:r w:rsidRPr="005406EA">
          <w:rPr>
            <w:noProof/>
            <w:webHidden/>
            <w:sz w:val="22"/>
          </w:rPr>
          <w:fldChar w:fldCharType="separate"/>
        </w:r>
        <w:r w:rsidR="00782CD7">
          <w:rPr>
            <w:noProof/>
            <w:webHidden/>
            <w:sz w:val="22"/>
          </w:rPr>
          <w:t>29</w:t>
        </w:r>
        <w:r w:rsidRPr="005406EA">
          <w:rPr>
            <w:noProof/>
            <w:webHidden/>
            <w:sz w:val="22"/>
          </w:rPr>
          <w:fldChar w:fldCharType="end"/>
        </w:r>
      </w:hyperlink>
    </w:p>
    <w:p w14:paraId="72A0A059" w14:textId="1A37C38A"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86" w:history="1">
        <w:r w:rsidRPr="005406EA">
          <w:rPr>
            <w:rStyle w:val="Hipervnculo"/>
            <w:noProof/>
            <w:sz w:val="22"/>
            <w:shd w:val="clear" w:color="auto" w:fill="FFFFFF"/>
          </w:rPr>
          <w:t>6. Validación y pruebas del sistema</w:t>
        </w:r>
        <w:r w:rsidRPr="005406EA">
          <w:rPr>
            <w:noProof/>
            <w:webHidden/>
            <w:sz w:val="22"/>
          </w:rPr>
          <w:tab/>
        </w:r>
        <w:r w:rsidRPr="005406EA">
          <w:rPr>
            <w:noProof/>
            <w:webHidden/>
            <w:sz w:val="22"/>
          </w:rPr>
          <w:fldChar w:fldCharType="begin"/>
        </w:r>
        <w:r w:rsidRPr="005406EA">
          <w:rPr>
            <w:noProof/>
            <w:webHidden/>
            <w:sz w:val="22"/>
          </w:rPr>
          <w:instrText xml:space="preserve"> PAGEREF _Toc453868086 \h </w:instrText>
        </w:r>
        <w:r w:rsidRPr="005406EA">
          <w:rPr>
            <w:noProof/>
            <w:webHidden/>
            <w:sz w:val="22"/>
          </w:rPr>
        </w:r>
        <w:r w:rsidRPr="005406EA">
          <w:rPr>
            <w:noProof/>
            <w:webHidden/>
            <w:sz w:val="22"/>
          </w:rPr>
          <w:fldChar w:fldCharType="separate"/>
        </w:r>
        <w:r w:rsidR="00782CD7">
          <w:rPr>
            <w:noProof/>
            <w:webHidden/>
            <w:sz w:val="22"/>
          </w:rPr>
          <w:t>31</w:t>
        </w:r>
        <w:r w:rsidRPr="005406EA">
          <w:rPr>
            <w:noProof/>
            <w:webHidden/>
            <w:sz w:val="22"/>
          </w:rPr>
          <w:fldChar w:fldCharType="end"/>
        </w:r>
      </w:hyperlink>
    </w:p>
    <w:p w14:paraId="17346DB2" w14:textId="284FAB82"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87" w:history="1">
        <w:r w:rsidRPr="005406EA">
          <w:rPr>
            <w:rStyle w:val="Hipervnculo"/>
            <w:noProof/>
            <w:sz w:val="22"/>
            <w:shd w:val="clear" w:color="auto" w:fill="FFFFFF"/>
          </w:rPr>
          <w:t>7. Resultados</w:t>
        </w:r>
        <w:r w:rsidRPr="005406EA">
          <w:rPr>
            <w:noProof/>
            <w:webHidden/>
            <w:sz w:val="22"/>
          </w:rPr>
          <w:tab/>
        </w:r>
        <w:r w:rsidRPr="005406EA">
          <w:rPr>
            <w:noProof/>
            <w:webHidden/>
            <w:sz w:val="22"/>
          </w:rPr>
          <w:fldChar w:fldCharType="begin"/>
        </w:r>
        <w:r w:rsidRPr="005406EA">
          <w:rPr>
            <w:noProof/>
            <w:webHidden/>
            <w:sz w:val="22"/>
          </w:rPr>
          <w:instrText xml:space="preserve"> PAGEREF _Toc453868087 \h </w:instrText>
        </w:r>
        <w:r w:rsidRPr="005406EA">
          <w:rPr>
            <w:noProof/>
            <w:webHidden/>
            <w:sz w:val="22"/>
          </w:rPr>
        </w:r>
        <w:r w:rsidRPr="005406EA">
          <w:rPr>
            <w:noProof/>
            <w:webHidden/>
            <w:sz w:val="22"/>
          </w:rPr>
          <w:fldChar w:fldCharType="separate"/>
        </w:r>
        <w:r w:rsidR="00782CD7">
          <w:rPr>
            <w:noProof/>
            <w:webHidden/>
            <w:sz w:val="22"/>
          </w:rPr>
          <w:t>32</w:t>
        </w:r>
        <w:r w:rsidRPr="005406EA">
          <w:rPr>
            <w:noProof/>
            <w:webHidden/>
            <w:sz w:val="22"/>
          </w:rPr>
          <w:fldChar w:fldCharType="end"/>
        </w:r>
      </w:hyperlink>
    </w:p>
    <w:p w14:paraId="516106C7" w14:textId="4EF664D2"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88" w:history="1">
        <w:r w:rsidRPr="005406EA">
          <w:rPr>
            <w:rStyle w:val="Hipervnculo"/>
            <w:noProof/>
            <w:sz w:val="22"/>
            <w:lang w:val="es-ES"/>
          </w:rPr>
          <w:t>8. Conclusiones</w:t>
        </w:r>
        <w:r w:rsidRPr="005406EA">
          <w:rPr>
            <w:noProof/>
            <w:webHidden/>
            <w:sz w:val="22"/>
          </w:rPr>
          <w:tab/>
        </w:r>
        <w:r w:rsidRPr="005406EA">
          <w:rPr>
            <w:noProof/>
            <w:webHidden/>
            <w:sz w:val="22"/>
          </w:rPr>
          <w:fldChar w:fldCharType="begin"/>
        </w:r>
        <w:r w:rsidRPr="005406EA">
          <w:rPr>
            <w:noProof/>
            <w:webHidden/>
            <w:sz w:val="22"/>
          </w:rPr>
          <w:instrText xml:space="preserve"> PAGEREF _Toc453868088 \h </w:instrText>
        </w:r>
        <w:r w:rsidRPr="005406EA">
          <w:rPr>
            <w:noProof/>
            <w:webHidden/>
            <w:sz w:val="22"/>
          </w:rPr>
        </w:r>
        <w:r w:rsidRPr="005406EA">
          <w:rPr>
            <w:noProof/>
            <w:webHidden/>
            <w:sz w:val="22"/>
          </w:rPr>
          <w:fldChar w:fldCharType="separate"/>
        </w:r>
        <w:r w:rsidR="00782CD7">
          <w:rPr>
            <w:noProof/>
            <w:webHidden/>
            <w:sz w:val="22"/>
          </w:rPr>
          <w:t>33</w:t>
        </w:r>
        <w:r w:rsidRPr="005406EA">
          <w:rPr>
            <w:noProof/>
            <w:webHidden/>
            <w:sz w:val="22"/>
          </w:rPr>
          <w:fldChar w:fldCharType="end"/>
        </w:r>
      </w:hyperlink>
    </w:p>
    <w:p w14:paraId="124DD437" w14:textId="14439346"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89" w:history="1">
        <w:r w:rsidRPr="005406EA">
          <w:rPr>
            <w:rStyle w:val="Hipervnculo"/>
            <w:noProof/>
            <w:sz w:val="22"/>
            <w:lang w:val="es-ES"/>
          </w:rPr>
          <w:t>8.1 Trabajo futuro</w:t>
        </w:r>
        <w:r w:rsidRPr="005406EA">
          <w:rPr>
            <w:noProof/>
            <w:webHidden/>
            <w:sz w:val="22"/>
          </w:rPr>
          <w:tab/>
        </w:r>
        <w:r w:rsidRPr="005406EA">
          <w:rPr>
            <w:noProof/>
            <w:webHidden/>
            <w:sz w:val="22"/>
          </w:rPr>
          <w:fldChar w:fldCharType="begin"/>
        </w:r>
        <w:r w:rsidRPr="005406EA">
          <w:rPr>
            <w:noProof/>
            <w:webHidden/>
            <w:sz w:val="22"/>
          </w:rPr>
          <w:instrText xml:space="preserve"> PAGEREF _Toc453868089 \h </w:instrText>
        </w:r>
        <w:r w:rsidRPr="005406EA">
          <w:rPr>
            <w:noProof/>
            <w:webHidden/>
            <w:sz w:val="22"/>
          </w:rPr>
        </w:r>
        <w:r w:rsidRPr="005406EA">
          <w:rPr>
            <w:noProof/>
            <w:webHidden/>
            <w:sz w:val="22"/>
          </w:rPr>
          <w:fldChar w:fldCharType="separate"/>
        </w:r>
        <w:r w:rsidR="00782CD7">
          <w:rPr>
            <w:noProof/>
            <w:webHidden/>
            <w:sz w:val="22"/>
          </w:rPr>
          <w:t>33</w:t>
        </w:r>
        <w:r w:rsidRPr="005406EA">
          <w:rPr>
            <w:noProof/>
            <w:webHidden/>
            <w:sz w:val="22"/>
          </w:rPr>
          <w:fldChar w:fldCharType="end"/>
        </w:r>
      </w:hyperlink>
    </w:p>
    <w:p w14:paraId="4ED3063D" w14:textId="5BD8E1E5"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90" w:history="1">
        <w:r w:rsidRPr="005406EA">
          <w:rPr>
            <w:rStyle w:val="Hipervnculo"/>
            <w:noProof/>
            <w:sz w:val="22"/>
            <w:lang w:val="es-ES"/>
          </w:rPr>
          <w:t>8.2 Valoración personal</w:t>
        </w:r>
        <w:r w:rsidRPr="005406EA">
          <w:rPr>
            <w:noProof/>
            <w:webHidden/>
            <w:sz w:val="22"/>
          </w:rPr>
          <w:tab/>
        </w:r>
        <w:r w:rsidRPr="005406EA">
          <w:rPr>
            <w:noProof/>
            <w:webHidden/>
            <w:sz w:val="22"/>
          </w:rPr>
          <w:fldChar w:fldCharType="begin"/>
        </w:r>
        <w:r w:rsidRPr="005406EA">
          <w:rPr>
            <w:noProof/>
            <w:webHidden/>
            <w:sz w:val="22"/>
          </w:rPr>
          <w:instrText xml:space="preserve"> PAGEREF _Toc453868090 \h </w:instrText>
        </w:r>
        <w:r w:rsidRPr="005406EA">
          <w:rPr>
            <w:noProof/>
            <w:webHidden/>
            <w:sz w:val="22"/>
          </w:rPr>
        </w:r>
        <w:r w:rsidRPr="005406EA">
          <w:rPr>
            <w:noProof/>
            <w:webHidden/>
            <w:sz w:val="22"/>
          </w:rPr>
          <w:fldChar w:fldCharType="separate"/>
        </w:r>
        <w:r w:rsidR="00782CD7">
          <w:rPr>
            <w:noProof/>
            <w:webHidden/>
            <w:sz w:val="22"/>
          </w:rPr>
          <w:t>34</w:t>
        </w:r>
        <w:r w:rsidRPr="005406EA">
          <w:rPr>
            <w:noProof/>
            <w:webHidden/>
            <w:sz w:val="22"/>
          </w:rPr>
          <w:fldChar w:fldCharType="end"/>
        </w:r>
      </w:hyperlink>
    </w:p>
    <w:p w14:paraId="10A33E36" w14:textId="16544871"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91" w:history="1">
        <w:r w:rsidRPr="005406EA">
          <w:rPr>
            <w:rStyle w:val="Hipervnculo"/>
            <w:noProof/>
            <w:sz w:val="22"/>
            <w:lang w:val="es-ES"/>
          </w:rPr>
          <w:t>9. Trabajo y esfuerzo realizado y gestión del proyecto</w:t>
        </w:r>
        <w:r w:rsidRPr="005406EA">
          <w:rPr>
            <w:noProof/>
            <w:webHidden/>
            <w:sz w:val="22"/>
          </w:rPr>
          <w:tab/>
        </w:r>
        <w:r w:rsidRPr="005406EA">
          <w:rPr>
            <w:noProof/>
            <w:webHidden/>
            <w:sz w:val="22"/>
          </w:rPr>
          <w:fldChar w:fldCharType="begin"/>
        </w:r>
        <w:r w:rsidRPr="005406EA">
          <w:rPr>
            <w:noProof/>
            <w:webHidden/>
            <w:sz w:val="22"/>
          </w:rPr>
          <w:instrText xml:space="preserve"> PAGEREF _Toc453868091 \h </w:instrText>
        </w:r>
        <w:r w:rsidRPr="005406EA">
          <w:rPr>
            <w:noProof/>
            <w:webHidden/>
            <w:sz w:val="22"/>
          </w:rPr>
        </w:r>
        <w:r w:rsidRPr="005406EA">
          <w:rPr>
            <w:noProof/>
            <w:webHidden/>
            <w:sz w:val="22"/>
          </w:rPr>
          <w:fldChar w:fldCharType="separate"/>
        </w:r>
        <w:r w:rsidR="00782CD7">
          <w:rPr>
            <w:noProof/>
            <w:webHidden/>
            <w:sz w:val="22"/>
          </w:rPr>
          <w:t>35</w:t>
        </w:r>
        <w:r w:rsidRPr="005406EA">
          <w:rPr>
            <w:noProof/>
            <w:webHidden/>
            <w:sz w:val="22"/>
          </w:rPr>
          <w:fldChar w:fldCharType="end"/>
        </w:r>
      </w:hyperlink>
    </w:p>
    <w:p w14:paraId="61964E3E" w14:textId="57700A3E"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92" w:history="1">
        <w:r w:rsidRPr="005406EA">
          <w:rPr>
            <w:rStyle w:val="Hipervnculo"/>
            <w:noProof/>
            <w:sz w:val="22"/>
          </w:rPr>
          <w:t>10. Bibliografía</w:t>
        </w:r>
        <w:r w:rsidRPr="005406EA">
          <w:rPr>
            <w:noProof/>
            <w:webHidden/>
            <w:sz w:val="22"/>
          </w:rPr>
          <w:tab/>
        </w:r>
        <w:r w:rsidRPr="005406EA">
          <w:rPr>
            <w:noProof/>
            <w:webHidden/>
            <w:sz w:val="22"/>
          </w:rPr>
          <w:fldChar w:fldCharType="begin"/>
        </w:r>
        <w:r w:rsidRPr="005406EA">
          <w:rPr>
            <w:noProof/>
            <w:webHidden/>
            <w:sz w:val="22"/>
          </w:rPr>
          <w:instrText xml:space="preserve"> PAGEREF _Toc453868092 \h </w:instrText>
        </w:r>
        <w:r w:rsidRPr="005406EA">
          <w:rPr>
            <w:noProof/>
            <w:webHidden/>
            <w:sz w:val="22"/>
          </w:rPr>
        </w:r>
        <w:r w:rsidRPr="005406EA">
          <w:rPr>
            <w:noProof/>
            <w:webHidden/>
            <w:sz w:val="22"/>
          </w:rPr>
          <w:fldChar w:fldCharType="separate"/>
        </w:r>
        <w:r w:rsidR="00782CD7">
          <w:rPr>
            <w:noProof/>
            <w:webHidden/>
            <w:sz w:val="22"/>
          </w:rPr>
          <w:t>38</w:t>
        </w:r>
        <w:r w:rsidRPr="005406EA">
          <w:rPr>
            <w:noProof/>
            <w:webHidden/>
            <w:sz w:val="22"/>
          </w:rPr>
          <w:fldChar w:fldCharType="end"/>
        </w:r>
      </w:hyperlink>
    </w:p>
    <w:p w14:paraId="5E449C4E" w14:textId="13D7016C" w:rsidR="005406EA" w:rsidRPr="005406EA" w:rsidRDefault="005406EA">
      <w:pPr>
        <w:pStyle w:val="TDC1"/>
        <w:tabs>
          <w:tab w:val="right" w:leader="dot" w:pos="8488"/>
        </w:tabs>
        <w:rPr>
          <w:rFonts w:asciiTheme="minorHAnsi" w:eastAsiaTheme="minorEastAsia" w:hAnsiTheme="minorHAnsi" w:cstheme="minorBidi"/>
          <w:noProof/>
          <w:sz w:val="22"/>
          <w:szCs w:val="22"/>
          <w:lang w:val="es-ES" w:eastAsia="es-ES"/>
        </w:rPr>
      </w:pPr>
      <w:hyperlink w:anchor="_Toc453868093" w:history="1">
        <w:r w:rsidRPr="005406EA">
          <w:rPr>
            <w:rStyle w:val="Hipervnculo"/>
            <w:noProof/>
            <w:sz w:val="22"/>
            <w:lang w:val="es-ES"/>
          </w:rPr>
          <w:t>Anexos</w:t>
        </w:r>
        <w:r w:rsidRPr="005406EA">
          <w:rPr>
            <w:noProof/>
            <w:webHidden/>
            <w:sz w:val="22"/>
          </w:rPr>
          <w:tab/>
        </w:r>
        <w:r w:rsidRPr="005406EA">
          <w:rPr>
            <w:noProof/>
            <w:webHidden/>
            <w:sz w:val="22"/>
          </w:rPr>
          <w:fldChar w:fldCharType="begin"/>
        </w:r>
        <w:r w:rsidRPr="005406EA">
          <w:rPr>
            <w:noProof/>
            <w:webHidden/>
            <w:sz w:val="22"/>
          </w:rPr>
          <w:instrText xml:space="preserve"> PAGEREF _Toc453868093 \h </w:instrText>
        </w:r>
        <w:r w:rsidRPr="005406EA">
          <w:rPr>
            <w:noProof/>
            <w:webHidden/>
            <w:sz w:val="22"/>
          </w:rPr>
        </w:r>
        <w:r w:rsidRPr="005406EA">
          <w:rPr>
            <w:noProof/>
            <w:webHidden/>
            <w:sz w:val="22"/>
          </w:rPr>
          <w:fldChar w:fldCharType="separate"/>
        </w:r>
        <w:r w:rsidR="00782CD7">
          <w:rPr>
            <w:noProof/>
            <w:webHidden/>
            <w:sz w:val="22"/>
          </w:rPr>
          <w:t>40</w:t>
        </w:r>
        <w:r w:rsidRPr="005406EA">
          <w:rPr>
            <w:noProof/>
            <w:webHidden/>
            <w:sz w:val="22"/>
          </w:rPr>
          <w:fldChar w:fldCharType="end"/>
        </w:r>
      </w:hyperlink>
    </w:p>
    <w:p w14:paraId="092D38E0" w14:textId="4B4959F8"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94" w:history="1">
        <w:r w:rsidRPr="005406EA">
          <w:rPr>
            <w:rStyle w:val="Hipervnculo"/>
            <w:noProof/>
            <w:sz w:val="22"/>
            <w:lang w:val="es-ES"/>
          </w:rPr>
          <w:t>Anexo A. Butler en detalle. Guías y esquemas.</w:t>
        </w:r>
        <w:r w:rsidRPr="005406EA">
          <w:rPr>
            <w:noProof/>
            <w:webHidden/>
            <w:sz w:val="22"/>
          </w:rPr>
          <w:tab/>
        </w:r>
        <w:r w:rsidRPr="005406EA">
          <w:rPr>
            <w:noProof/>
            <w:webHidden/>
            <w:sz w:val="22"/>
          </w:rPr>
          <w:fldChar w:fldCharType="begin"/>
        </w:r>
        <w:r w:rsidRPr="005406EA">
          <w:rPr>
            <w:noProof/>
            <w:webHidden/>
            <w:sz w:val="22"/>
          </w:rPr>
          <w:instrText xml:space="preserve"> PAGEREF _Toc453868094 \h </w:instrText>
        </w:r>
        <w:r w:rsidRPr="005406EA">
          <w:rPr>
            <w:noProof/>
            <w:webHidden/>
            <w:sz w:val="22"/>
          </w:rPr>
        </w:r>
        <w:r w:rsidRPr="005406EA">
          <w:rPr>
            <w:noProof/>
            <w:webHidden/>
            <w:sz w:val="22"/>
          </w:rPr>
          <w:fldChar w:fldCharType="separate"/>
        </w:r>
        <w:r w:rsidR="00782CD7">
          <w:rPr>
            <w:noProof/>
            <w:webHidden/>
            <w:sz w:val="22"/>
          </w:rPr>
          <w:t>40</w:t>
        </w:r>
        <w:r w:rsidRPr="005406EA">
          <w:rPr>
            <w:noProof/>
            <w:webHidden/>
            <w:sz w:val="22"/>
          </w:rPr>
          <w:fldChar w:fldCharType="end"/>
        </w:r>
      </w:hyperlink>
    </w:p>
    <w:p w14:paraId="26EBA95E" w14:textId="134A784D"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95" w:history="1">
        <w:r w:rsidRPr="005406EA">
          <w:rPr>
            <w:rStyle w:val="Hipervnculo"/>
            <w:noProof/>
            <w:sz w:val="22"/>
            <w:lang w:val="es-ES"/>
          </w:rPr>
          <w:t>Especificación del DSL</w:t>
        </w:r>
        <w:r w:rsidRPr="005406EA">
          <w:rPr>
            <w:noProof/>
            <w:webHidden/>
            <w:sz w:val="22"/>
          </w:rPr>
          <w:tab/>
        </w:r>
        <w:r w:rsidRPr="005406EA">
          <w:rPr>
            <w:noProof/>
            <w:webHidden/>
            <w:sz w:val="22"/>
          </w:rPr>
          <w:fldChar w:fldCharType="begin"/>
        </w:r>
        <w:r w:rsidRPr="005406EA">
          <w:rPr>
            <w:noProof/>
            <w:webHidden/>
            <w:sz w:val="22"/>
          </w:rPr>
          <w:instrText xml:space="preserve"> PAGEREF _Toc453868095 \h </w:instrText>
        </w:r>
        <w:r w:rsidRPr="005406EA">
          <w:rPr>
            <w:noProof/>
            <w:webHidden/>
            <w:sz w:val="22"/>
          </w:rPr>
        </w:r>
        <w:r w:rsidRPr="005406EA">
          <w:rPr>
            <w:noProof/>
            <w:webHidden/>
            <w:sz w:val="22"/>
          </w:rPr>
          <w:fldChar w:fldCharType="separate"/>
        </w:r>
        <w:r w:rsidR="00782CD7">
          <w:rPr>
            <w:noProof/>
            <w:webHidden/>
            <w:sz w:val="22"/>
          </w:rPr>
          <w:t>41</w:t>
        </w:r>
        <w:r w:rsidRPr="005406EA">
          <w:rPr>
            <w:noProof/>
            <w:webHidden/>
            <w:sz w:val="22"/>
          </w:rPr>
          <w:fldChar w:fldCharType="end"/>
        </w:r>
      </w:hyperlink>
    </w:p>
    <w:p w14:paraId="39CD3345" w14:textId="34F903B7"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96" w:history="1">
        <w:r w:rsidRPr="005406EA">
          <w:rPr>
            <w:rStyle w:val="Hipervnculo"/>
            <w:noProof/>
            <w:sz w:val="22"/>
            <w:lang w:val="es-ES"/>
          </w:rPr>
          <w:t>Guía de usuario</w:t>
        </w:r>
        <w:r w:rsidRPr="005406EA">
          <w:rPr>
            <w:noProof/>
            <w:webHidden/>
            <w:sz w:val="22"/>
          </w:rPr>
          <w:tab/>
        </w:r>
        <w:r w:rsidRPr="005406EA">
          <w:rPr>
            <w:noProof/>
            <w:webHidden/>
            <w:sz w:val="22"/>
          </w:rPr>
          <w:fldChar w:fldCharType="begin"/>
        </w:r>
        <w:r w:rsidRPr="005406EA">
          <w:rPr>
            <w:noProof/>
            <w:webHidden/>
            <w:sz w:val="22"/>
          </w:rPr>
          <w:instrText xml:space="preserve"> PAGEREF _Toc453868096 \h </w:instrText>
        </w:r>
        <w:r w:rsidRPr="005406EA">
          <w:rPr>
            <w:noProof/>
            <w:webHidden/>
            <w:sz w:val="22"/>
          </w:rPr>
        </w:r>
        <w:r w:rsidRPr="005406EA">
          <w:rPr>
            <w:noProof/>
            <w:webHidden/>
            <w:sz w:val="22"/>
          </w:rPr>
          <w:fldChar w:fldCharType="separate"/>
        </w:r>
        <w:r w:rsidR="00782CD7">
          <w:rPr>
            <w:noProof/>
            <w:webHidden/>
            <w:sz w:val="22"/>
          </w:rPr>
          <w:t>44</w:t>
        </w:r>
        <w:r w:rsidRPr="005406EA">
          <w:rPr>
            <w:noProof/>
            <w:webHidden/>
            <w:sz w:val="22"/>
          </w:rPr>
          <w:fldChar w:fldCharType="end"/>
        </w:r>
      </w:hyperlink>
    </w:p>
    <w:p w14:paraId="1034B9C8" w14:textId="1F433FAE"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97" w:history="1">
        <w:r w:rsidRPr="005406EA">
          <w:rPr>
            <w:rStyle w:val="Hipervnculo"/>
            <w:noProof/>
            <w:sz w:val="22"/>
            <w:lang w:val="es-ES"/>
          </w:rPr>
          <w:t>Anexo B. Sistema web</w:t>
        </w:r>
        <w:r w:rsidRPr="005406EA">
          <w:rPr>
            <w:noProof/>
            <w:webHidden/>
            <w:sz w:val="22"/>
          </w:rPr>
          <w:tab/>
        </w:r>
        <w:r w:rsidRPr="005406EA">
          <w:rPr>
            <w:noProof/>
            <w:webHidden/>
            <w:sz w:val="22"/>
          </w:rPr>
          <w:fldChar w:fldCharType="begin"/>
        </w:r>
        <w:r w:rsidRPr="005406EA">
          <w:rPr>
            <w:noProof/>
            <w:webHidden/>
            <w:sz w:val="22"/>
          </w:rPr>
          <w:instrText xml:space="preserve"> PAGEREF _Toc453868097 \h </w:instrText>
        </w:r>
        <w:r w:rsidRPr="005406EA">
          <w:rPr>
            <w:noProof/>
            <w:webHidden/>
            <w:sz w:val="22"/>
          </w:rPr>
        </w:r>
        <w:r w:rsidRPr="005406EA">
          <w:rPr>
            <w:noProof/>
            <w:webHidden/>
            <w:sz w:val="22"/>
          </w:rPr>
          <w:fldChar w:fldCharType="separate"/>
        </w:r>
        <w:r w:rsidR="00782CD7">
          <w:rPr>
            <w:noProof/>
            <w:webHidden/>
            <w:sz w:val="22"/>
          </w:rPr>
          <w:t>50</w:t>
        </w:r>
        <w:r w:rsidRPr="005406EA">
          <w:rPr>
            <w:noProof/>
            <w:webHidden/>
            <w:sz w:val="22"/>
          </w:rPr>
          <w:fldChar w:fldCharType="end"/>
        </w:r>
      </w:hyperlink>
    </w:p>
    <w:p w14:paraId="51C7EDB8" w14:textId="6C04B5B4" w:rsidR="005406EA" w:rsidRPr="005406EA" w:rsidRDefault="005406EA">
      <w:pPr>
        <w:pStyle w:val="TDC3"/>
        <w:tabs>
          <w:tab w:val="right" w:leader="dot" w:pos="8488"/>
        </w:tabs>
        <w:rPr>
          <w:rFonts w:asciiTheme="minorHAnsi" w:eastAsiaTheme="minorEastAsia" w:hAnsiTheme="minorHAnsi" w:cstheme="minorBidi"/>
          <w:noProof/>
          <w:sz w:val="22"/>
          <w:szCs w:val="22"/>
          <w:lang w:val="es-ES" w:eastAsia="es-ES"/>
        </w:rPr>
      </w:pPr>
      <w:hyperlink w:anchor="_Toc453868098" w:history="1">
        <w:r w:rsidRPr="005406EA">
          <w:rPr>
            <w:rStyle w:val="Hipervnculo"/>
            <w:noProof/>
            <w:sz w:val="22"/>
            <w:lang w:val="es-ES"/>
          </w:rPr>
          <w:t>Guía de usuario</w:t>
        </w:r>
        <w:r w:rsidRPr="005406EA">
          <w:rPr>
            <w:noProof/>
            <w:webHidden/>
            <w:sz w:val="22"/>
          </w:rPr>
          <w:tab/>
        </w:r>
        <w:r w:rsidRPr="005406EA">
          <w:rPr>
            <w:noProof/>
            <w:webHidden/>
            <w:sz w:val="22"/>
          </w:rPr>
          <w:fldChar w:fldCharType="begin"/>
        </w:r>
        <w:r w:rsidRPr="005406EA">
          <w:rPr>
            <w:noProof/>
            <w:webHidden/>
            <w:sz w:val="22"/>
          </w:rPr>
          <w:instrText xml:space="preserve"> PAGEREF _Toc453868098 \h </w:instrText>
        </w:r>
        <w:r w:rsidRPr="005406EA">
          <w:rPr>
            <w:noProof/>
            <w:webHidden/>
            <w:sz w:val="22"/>
          </w:rPr>
        </w:r>
        <w:r w:rsidRPr="005406EA">
          <w:rPr>
            <w:noProof/>
            <w:webHidden/>
            <w:sz w:val="22"/>
          </w:rPr>
          <w:fldChar w:fldCharType="separate"/>
        </w:r>
        <w:r w:rsidR="00782CD7">
          <w:rPr>
            <w:noProof/>
            <w:webHidden/>
            <w:sz w:val="22"/>
          </w:rPr>
          <w:t>50</w:t>
        </w:r>
        <w:r w:rsidRPr="005406EA">
          <w:rPr>
            <w:noProof/>
            <w:webHidden/>
            <w:sz w:val="22"/>
          </w:rPr>
          <w:fldChar w:fldCharType="end"/>
        </w:r>
      </w:hyperlink>
    </w:p>
    <w:p w14:paraId="7DF7914B" w14:textId="37911D67"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099" w:history="1">
        <w:r w:rsidRPr="005406EA">
          <w:rPr>
            <w:rStyle w:val="Hipervnculo"/>
            <w:noProof/>
            <w:sz w:val="22"/>
            <w:lang w:val="es-ES"/>
          </w:rPr>
          <w:t>Anexo C. Validación</w:t>
        </w:r>
        <w:r w:rsidRPr="005406EA">
          <w:rPr>
            <w:noProof/>
            <w:webHidden/>
            <w:sz w:val="22"/>
          </w:rPr>
          <w:tab/>
        </w:r>
        <w:r w:rsidRPr="005406EA">
          <w:rPr>
            <w:noProof/>
            <w:webHidden/>
            <w:sz w:val="22"/>
          </w:rPr>
          <w:fldChar w:fldCharType="begin"/>
        </w:r>
        <w:r w:rsidRPr="005406EA">
          <w:rPr>
            <w:noProof/>
            <w:webHidden/>
            <w:sz w:val="22"/>
          </w:rPr>
          <w:instrText xml:space="preserve"> PAGEREF _Toc453868099 \h </w:instrText>
        </w:r>
        <w:r w:rsidRPr="005406EA">
          <w:rPr>
            <w:noProof/>
            <w:webHidden/>
            <w:sz w:val="22"/>
          </w:rPr>
        </w:r>
        <w:r w:rsidRPr="005406EA">
          <w:rPr>
            <w:noProof/>
            <w:webHidden/>
            <w:sz w:val="22"/>
          </w:rPr>
          <w:fldChar w:fldCharType="separate"/>
        </w:r>
        <w:r w:rsidR="00782CD7">
          <w:rPr>
            <w:noProof/>
            <w:webHidden/>
            <w:sz w:val="22"/>
          </w:rPr>
          <w:t>55</w:t>
        </w:r>
        <w:r w:rsidRPr="005406EA">
          <w:rPr>
            <w:noProof/>
            <w:webHidden/>
            <w:sz w:val="22"/>
          </w:rPr>
          <w:fldChar w:fldCharType="end"/>
        </w:r>
      </w:hyperlink>
    </w:p>
    <w:p w14:paraId="1D8DE834" w14:textId="0DEADB62"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100" w:history="1">
        <w:r w:rsidRPr="005406EA">
          <w:rPr>
            <w:rStyle w:val="Hipervnculo"/>
            <w:noProof/>
            <w:sz w:val="22"/>
            <w:lang w:val="es-ES"/>
          </w:rPr>
          <w:t>Anexo D. Indexación</w:t>
        </w:r>
        <w:r w:rsidRPr="005406EA">
          <w:rPr>
            <w:noProof/>
            <w:webHidden/>
            <w:sz w:val="22"/>
          </w:rPr>
          <w:tab/>
        </w:r>
        <w:r w:rsidRPr="005406EA">
          <w:rPr>
            <w:noProof/>
            <w:webHidden/>
            <w:sz w:val="22"/>
          </w:rPr>
          <w:fldChar w:fldCharType="begin"/>
        </w:r>
        <w:r w:rsidRPr="005406EA">
          <w:rPr>
            <w:noProof/>
            <w:webHidden/>
            <w:sz w:val="22"/>
          </w:rPr>
          <w:instrText xml:space="preserve"> PAGEREF _Toc453868100 \h </w:instrText>
        </w:r>
        <w:r w:rsidRPr="005406EA">
          <w:rPr>
            <w:noProof/>
            <w:webHidden/>
            <w:sz w:val="22"/>
          </w:rPr>
        </w:r>
        <w:r w:rsidRPr="005406EA">
          <w:rPr>
            <w:noProof/>
            <w:webHidden/>
            <w:sz w:val="22"/>
          </w:rPr>
          <w:fldChar w:fldCharType="separate"/>
        </w:r>
        <w:r w:rsidR="00782CD7">
          <w:rPr>
            <w:noProof/>
            <w:webHidden/>
            <w:sz w:val="22"/>
          </w:rPr>
          <w:t>57</w:t>
        </w:r>
        <w:r w:rsidRPr="005406EA">
          <w:rPr>
            <w:noProof/>
            <w:webHidden/>
            <w:sz w:val="22"/>
          </w:rPr>
          <w:fldChar w:fldCharType="end"/>
        </w:r>
      </w:hyperlink>
    </w:p>
    <w:p w14:paraId="6811D367" w14:textId="3D563D95" w:rsidR="005406EA" w:rsidRPr="005406EA" w:rsidRDefault="005406EA">
      <w:pPr>
        <w:pStyle w:val="TDC2"/>
        <w:tabs>
          <w:tab w:val="right" w:leader="dot" w:pos="8488"/>
        </w:tabs>
        <w:rPr>
          <w:rFonts w:asciiTheme="minorHAnsi" w:eastAsiaTheme="minorEastAsia" w:hAnsiTheme="minorHAnsi" w:cstheme="minorBidi"/>
          <w:noProof/>
          <w:sz w:val="22"/>
          <w:szCs w:val="22"/>
          <w:lang w:val="es-ES" w:eastAsia="es-ES"/>
        </w:rPr>
      </w:pPr>
      <w:hyperlink w:anchor="_Toc453868101" w:history="1">
        <w:r w:rsidRPr="005406EA">
          <w:rPr>
            <w:rStyle w:val="Hipervnculo"/>
            <w:noProof/>
            <w:sz w:val="22"/>
            <w:lang w:val="es-ES"/>
          </w:rPr>
          <w:t>Anexo E. Instalación Docker</w:t>
        </w:r>
        <w:r w:rsidRPr="005406EA">
          <w:rPr>
            <w:noProof/>
            <w:webHidden/>
            <w:sz w:val="22"/>
          </w:rPr>
          <w:tab/>
        </w:r>
        <w:r w:rsidRPr="005406EA">
          <w:rPr>
            <w:noProof/>
            <w:webHidden/>
            <w:sz w:val="22"/>
          </w:rPr>
          <w:fldChar w:fldCharType="begin"/>
        </w:r>
        <w:r w:rsidRPr="005406EA">
          <w:rPr>
            <w:noProof/>
            <w:webHidden/>
            <w:sz w:val="22"/>
          </w:rPr>
          <w:instrText xml:space="preserve"> PAGEREF _Toc453868101 \h </w:instrText>
        </w:r>
        <w:r w:rsidRPr="005406EA">
          <w:rPr>
            <w:noProof/>
            <w:webHidden/>
            <w:sz w:val="22"/>
          </w:rPr>
        </w:r>
        <w:r w:rsidRPr="005406EA">
          <w:rPr>
            <w:noProof/>
            <w:webHidden/>
            <w:sz w:val="22"/>
          </w:rPr>
          <w:fldChar w:fldCharType="separate"/>
        </w:r>
        <w:r w:rsidR="00782CD7">
          <w:rPr>
            <w:noProof/>
            <w:webHidden/>
            <w:sz w:val="22"/>
          </w:rPr>
          <w:t>58</w:t>
        </w:r>
        <w:r w:rsidRPr="005406EA">
          <w:rPr>
            <w:noProof/>
            <w:webHidden/>
            <w:sz w:val="22"/>
          </w:rPr>
          <w:fldChar w:fldCharType="end"/>
        </w:r>
      </w:hyperlink>
    </w:p>
    <w:p w14:paraId="726DAF7E" w14:textId="137F54BD" w:rsidR="00D12E62" w:rsidRDefault="00F54CFD" w:rsidP="0035361D">
      <w:pPr>
        <w:pStyle w:val="TtuloTDC"/>
      </w:pPr>
      <w:r w:rsidRPr="005406EA">
        <w:rPr>
          <w:b/>
          <w:bCs/>
          <w:sz w:val="22"/>
        </w:rPr>
        <w:lastRenderedPageBreak/>
        <w:fldChar w:fldCharType="end"/>
      </w:r>
      <w:r w:rsidR="00974F47">
        <w:t>Índi</w:t>
      </w:r>
      <w:r w:rsidR="00D12E62">
        <w:t>ce Figuras</w:t>
      </w:r>
    </w:p>
    <w:p w14:paraId="1347FA8A" w14:textId="1A30356C" w:rsidR="00D12E62" w:rsidRDefault="00D12E62" w:rsidP="006B0810">
      <w:pPr>
        <w:spacing w:before="120" w:after="120"/>
        <w:rPr>
          <w:sz w:val="23"/>
          <w:szCs w:val="23"/>
        </w:rPr>
      </w:pPr>
      <w:r>
        <w:rPr>
          <w:sz w:val="23"/>
          <w:szCs w:val="23"/>
        </w:rPr>
        <w:t>Figura 1</w:t>
      </w:r>
      <w:r w:rsidRPr="00BA229E">
        <w:rPr>
          <w:sz w:val="23"/>
          <w:szCs w:val="23"/>
        </w:rPr>
        <w:t>. Diagrama del sistema completo</w:t>
      </w:r>
      <w:r>
        <w:rPr>
          <w:sz w:val="23"/>
          <w:szCs w:val="23"/>
        </w:rPr>
        <w:t>……………………………………………</w:t>
      </w:r>
      <w:proofErr w:type="gramStart"/>
      <w:r>
        <w:rPr>
          <w:sz w:val="23"/>
          <w:szCs w:val="23"/>
        </w:rPr>
        <w:t>…….</w:t>
      </w:r>
      <w:proofErr w:type="gramEnd"/>
      <w:r>
        <w:rPr>
          <w:sz w:val="23"/>
          <w:szCs w:val="23"/>
        </w:rPr>
        <w:t>……………………</w:t>
      </w:r>
      <w:r w:rsidR="0067711A">
        <w:rPr>
          <w:sz w:val="23"/>
          <w:szCs w:val="23"/>
        </w:rPr>
        <w:t>..</w:t>
      </w:r>
      <w:r w:rsidRPr="00BA229E">
        <w:rPr>
          <w:sz w:val="23"/>
          <w:szCs w:val="23"/>
        </w:rPr>
        <w:t>.</w:t>
      </w:r>
      <w:r>
        <w:rPr>
          <w:sz w:val="23"/>
          <w:szCs w:val="23"/>
        </w:rPr>
        <w:t>1</w:t>
      </w:r>
      <w:r w:rsidR="00CD2F44">
        <w:rPr>
          <w:sz w:val="23"/>
          <w:szCs w:val="23"/>
        </w:rPr>
        <w:t>3</w:t>
      </w:r>
    </w:p>
    <w:p w14:paraId="4B632AEB" w14:textId="467E358B" w:rsidR="00962ABA" w:rsidRPr="00BA229E" w:rsidRDefault="00962ABA" w:rsidP="006B0810">
      <w:pPr>
        <w:spacing w:before="120" w:after="120"/>
        <w:rPr>
          <w:sz w:val="23"/>
          <w:szCs w:val="23"/>
        </w:rPr>
      </w:pPr>
      <w:r>
        <w:rPr>
          <w:sz w:val="23"/>
          <w:szCs w:val="23"/>
        </w:rPr>
        <w:t>Figura 2</w:t>
      </w:r>
      <w:r w:rsidRPr="00BA229E">
        <w:rPr>
          <w:sz w:val="23"/>
          <w:szCs w:val="23"/>
        </w:rPr>
        <w:t xml:space="preserve">. Reparto de horas por mes del </w:t>
      </w:r>
      <w:proofErr w:type="gramStart"/>
      <w:r w:rsidRPr="00BA229E">
        <w:rPr>
          <w:sz w:val="23"/>
          <w:szCs w:val="23"/>
        </w:rPr>
        <w:t>proyecto</w:t>
      </w:r>
      <w:r>
        <w:rPr>
          <w:sz w:val="23"/>
          <w:szCs w:val="23"/>
        </w:rPr>
        <w:t>.…</w:t>
      </w:r>
      <w:proofErr w:type="gramEnd"/>
      <w:r>
        <w:rPr>
          <w:sz w:val="23"/>
          <w:szCs w:val="23"/>
        </w:rPr>
        <w:t>……………………………………..……</w:t>
      </w:r>
      <w:r w:rsidR="00027430">
        <w:rPr>
          <w:sz w:val="23"/>
          <w:szCs w:val="23"/>
        </w:rPr>
        <w:t>….</w:t>
      </w:r>
      <w:r>
        <w:rPr>
          <w:sz w:val="23"/>
          <w:szCs w:val="23"/>
        </w:rPr>
        <w:t>…</w:t>
      </w:r>
      <w:r w:rsidR="00027430">
        <w:rPr>
          <w:sz w:val="23"/>
          <w:szCs w:val="23"/>
        </w:rPr>
        <w:t>.</w:t>
      </w:r>
      <w:r>
        <w:rPr>
          <w:sz w:val="23"/>
          <w:szCs w:val="23"/>
        </w:rPr>
        <w:t>….</w:t>
      </w:r>
      <w:r w:rsidR="0067711A">
        <w:rPr>
          <w:sz w:val="23"/>
          <w:szCs w:val="23"/>
        </w:rPr>
        <w:t>.</w:t>
      </w:r>
      <w:r>
        <w:rPr>
          <w:sz w:val="23"/>
          <w:szCs w:val="23"/>
        </w:rPr>
        <w:t>.…3</w:t>
      </w:r>
      <w:r w:rsidR="00CD2F44">
        <w:rPr>
          <w:sz w:val="23"/>
          <w:szCs w:val="23"/>
        </w:rPr>
        <w:t>5</w:t>
      </w:r>
    </w:p>
    <w:p w14:paraId="36724859" w14:textId="72D8F002" w:rsidR="00962ABA" w:rsidRPr="00BA229E" w:rsidRDefault="00962ABA" w:rsidP="006B0810">
      <w:pPr>
        <w:spacing w:before="120" w:after="120"/>
        <w:rPr>
          <w:sz w:val="23"/>
          <w:szCs w:val="23"/>
        </w:rPr>
      </w:pPr>
      <w:r>
        <w:rPr>
          <w:sz w:val="23"/>
          <w:szCs w:val="23"/>
        </w:rPr>
        <w:t>Figura 3</w:t>
      </w:r>
      <w:r w:rsidRPr="00BA229E">
        <w:rPr>
          <w:sz w:val="23"/>
          <w:szCs w:val="23"/>
        </w:rPr>
        <w:t>. Reparto de horas por tarea del proyecto</w:t>
      </w:r>
      <w:r>
        <w:rPr>
          <w:sz w:val="23"/>
          <w:szCs w:val="23"/>
        </w:rPr>
        <w:t>…………………………………………</w:t>
      </w:r>
      <w:proofErr w:type="gramStart"/>
      <w:r>
        <w:rPr>
          <w:sz w:val="23"/>
          <w:szCs w:val="23"/>
        </w:rPr>
        <w:t>…….</w:t>
      </w:r>
      <w:proofErr w:type="gramEnd"/>
      <w:r>
        <w:rPr>
          <w:sz w:val="23"/>
          <w:szCs w:val="23"/>
        </w:rPr>
        <w:t>…</w:t>
      </w:r>
      <w:r w:rsidR="00027430">
        <w:rPr>
          <w:sz w:val="23"/>
          <w:szCs w:val="23"/>
        </w:rPr>
        <w:t>….</w:t>
      </w:r>
      <w:r>
        <w:rPr>
          <w:sz w:val="23"/>
          <w:szCs w:val="23"/>
        </w:rPr>
        <w:t>…</w:t>
      </w:r>
      <w:r w:rsidR="0067711A">
        <w:rPr>
          <w:sz w:val="23"/>
          <w:szCs w:val="23"/>
        </w:rPr>
        <w:t>..</w:t>
      </w:r>
      <w:r>
        <w:rPr>
          <w:sz w:val="23"/>
          <w:szCs w:val="23"/>
        </w:rPr>
        <w:t>…3</w:t>
      </w:r>
      <w:r w:rsidR="00CD2F44">
        <w:rPr>
          <w:sz w:val="23"/>
          <w:szCs w:val="23"/>
        </w:rPr>
        <w:t>6</w:t>
      </w:r>
    </w:p>
    <w:p w14:paraId="594E430A" w14:textId="077C66C1" w:rsidR="00962ABA" w:rsidRPr="00BA229E" w:rsidRDefault="00962ABA" w:rsidP="006B0810">
      <w:pPr>
        <w:spacing w:before="120" w:after="120"/>
        <w:rPr>
          <w:sz w:val="23"/>
          <w:szCs w:val="23"/>
        </w:rPr>
      </w:pPr>
      <w:r>
        <w:rPr>
          <w:sz w:val="23"/>
          <w:szCs w:val="23"/>
        </w:rPr>
        <w:t>Figura 4</w:t>
      </w:r>
      <w:r w:rsidRPr="00BA229E">
        <w:rPr>
          <w:sz w:val="23"/>
          <w:szCs w:val="23"/>
        </w:rPr>
        <w:t xml:space="preserve">. Número de </w:t>
      </w:r>
      <w:proofErr w:type="spellStart"/>
      <w:r w:rsidRPr="00BA229E">
        <w:rPr>
          <w:sz w:val="23"/>
          <w:szCs w:val="23"/>
        </w:rPr>
        <w:t>co</w:t>
      </w:r>
      <w:r>
        <w:rPr>
          <w:sz w:val="23"/>
          <w:szCs w:val="23"/>
        </w:rPr>
        <w:t>mmits</w:t>
      </w:r>
      <w:proofErr w:type="spellEnd"/>
      <w:r>
        <w:rPr>
          <w:sz w:val="23"/>
          <w:szCs w:val="23"/>
        </w:rPr>
        <w:t xml:space="preserve"> realizados en el proyecto…………………………</w:t>
      </w:r>
      <w:proofErr w:type="gramStart"/>
      <w:r>
        <w:rPr>
          <w:sz w:val="23"/>
          <w:szCs w:val="23"/>
        </w:rPr>
        <w:t>…….</w:t>
      </w:r>
      <w:proofErr w:type="gramEnd"/>
      <w:r>
        <w:rPr>
          <w:sz w:val="23"/>
          <w:szCs w:val="23"/>
        </w:rPr>
        <w:t>…………</w:t>
      </w:r>
      <w:r w:rsidR="00027430">
        <w:rPr>
          <w:sz w:val="23"/>
          <w:szCs w:val="23"/>
        </w:rPr>
        <w:t>..</w:t>
      </w:r>
      <w:r w:rsidR="0067711A">
        <w:rPr>
          <w:sz w:val="23"/>
          <w:szCs w:val="23"/>
        </w:rPr>
        <w:t>.</w:t>
      </w:r>
      <w:r>
        <w:rPr>
          <w:sz w:val="23"/>
          <w:szCs w:val="23"/>
        </w:rPr>
        <w:t>…….3</w:t>
      </w:r>
      <w:r w:rsidR="00CD2F44">
        <w:rPr>
          <w:sz w:val="23"/>
          <w:szCs w:val="23"/>
        </w:rPr>
        <w:t>6</w:t>
      </w:r>
    </w:p>
    <w:p w14:paraId="2A6EC621" w14:textId="4A7EAE7D" w:rsidR="00962ABA" w:rsidRPr="00BA229E" w:rsidRDefault="00962ABA" w:rsidP="006B0810">
      <w:pPr>
        <w:spacing w:before="120" w:after="120"/>
        <w:rPr>
          <w:sz w:val="23"/>
          <w:szCs w:val="23"/>
        </w:rPr>
      </w:pPr>
      <w:r>
        <w:rPr>
          <w:sz w:val="23"/>
          <w:szCs w:val="23"/>
        </w:rPr>
        <w:t>Figura 5</w:t>
      </w:r>
      <w:r w:rsidRPr="00BA229E">
        <w:rPr>
          <w:sz w:val="23"/>
          <w:szCs w:val="23"/>
        </w:rPr>
        <w:t>. Cantidad de código subido a GitHub durante el proyecto</w:t>
      </w:r>
      <w:r>
        <w:rPr>
          <w:sz w:val="23"/>
          <w:szCs w:val="23"/>
        </w:rPr>
        <w:t>…………………...…</w:t>
      </w:r>
      <w:proofErr w:type="gramStart"/>
      <w:r w:rsidR="00027430">
        <w:rPr>
          <w:sz w:val="23"/>
          <w:szCs w:val="23"/>
        </w:rPr>
        <w:t>…..</w:t>
      </w:r>
      <w:r w:rsidR="0067711A">
        <w:rPr>
          <w:sz w:val="23"/>
          <w:szCs w:val="23"/>
        </w:rPr>
        <w:t>.</w:t>
      </w:r>
      <w:r>
        <w:rPr>
          <w:sz w:val="23"/>
          <w:szCs w:val="23"/>
        </w:rPr>
        <w:t>.</w:t>
      </w:r>
      <w:proofErr w:type="gramEnd"/>
      <w:r>
        <w:rPr>
          <w:sz w:val="23"/>
          <w:szCs w:val="23"/>
        </w:rPr>
        <w:t>…….3</w:t>
      </w:r>
      <w:r w:rsidR="00CD2F44">
        <w:rPr>
          <w:sz w:val="23"/>
          <w:szCs w:val="23"/>
        </w:rPr>
        <w:t>7</w:t>
      </w:r>
    </w:p>
    <w:p w14:paraId="53ECE0EC" w14:textId="69A5E416" w:rsidR="00D12E62" w:rsidRPr="00BA229E" w:rsidRDefault="00D12E62" w:rsidP="006B0810">
      <w:pPr>
        <w:spacing w:before="120" w:after="120"/>
        <w:rPr>
          <w:sz w:val="23"/>
          <w:szCs w:val="23"/>
        </w:rPr>
      </w:pPr>
      <w:r>
        <w:rPr>
          <w:sz w:val="23"/>
          <w:szCs w:val="23"/>
        </w:rPr>
        <w:t xml:space="preserve">Figura </w:t>
      </w:r>
      <w:r w:rsidR="0067711A">
        <w:rPr>
          <w:sz w:val="23"/>
          <w:szCs w:val="23"/>
        </w:rPr>
        <w:t>6</w:t>
      </w:r>
      <w:r w:rsidRPr="00BA229E">
        <w:rPr>
          <w:sz w:val="23"/>
          <w:szCs w:val="23"/>
        </w:rPr>
        <w:t>. Diagrama de actividad del validador y constructor de Butler</w:t>
      </w:r>
      <w:r w:rsidR="00962ABA">
        <w:rPr>
          <w:sz w:val="23"/>
          <w:szCs w:val="23"/>
        </w:rPr>
        <w:t>……</w:t>
      </w:r>
      <w:proofErr w:type="gramStart"/>
      <w:r w:rsidR="00962ABA">
        <w:rPr>
          <w:sz w:val="23"/>
          <w:szCs w:val="23"/>
        </w:rPr>
        <w:t>……</w:t>
      </w:r>
      <w:r w:rsidR="0067711A">
        <w:rPr>
          <w:sz w:val="23"/>
          <w:szCs w:val="23"/>
        </w:rPr>
        <w:t>.</w:t>
      </w:r>
      <w:proofErr w:type="gramEnd"/>
      <w:r w:rsidR="0067711A">
        <w:rPr>
          <w:sz w:val="23"/>
          <w:szCs w:val="23"/>
        </w:rPr>
        <w:t>.</w:t>
      </w:r>
      <w:r w:rsidR="00962ABA">
        <w:rPr>
          <w:sz w:val="23"/>
          <w:szCs w:val="23"/>
        </w:rPr>
        <w:t>…………</w:t>
      </w:r>
      <w:r w:rsidR="00027430">
        <w:rPr>
          <w:sz w:val="23"/>
          <w:szCs w:val="23"/>
        </w:rPr>
        <w:t>.…</w:t>
      </w:r>
      <w:r w:rsidR="0067711A">
        <w:rPr>
          <w:sz w:val="23"/>
          <w:szCs w:val="23"/>
        </w:rPr>
        <w:t>.</w:t>
      </w:r>
      <w:r w:rsidR="00027430">
        <w:rPr>
          <w:sz w:val="23"/>
          <w:szCs w:val="23"/>
        </w:rPr>
        <w:t>….4</w:t>
      </w:r>
      <w:r w:rsidR="0067711A">
        <w:rPr>
          <w:sz w:val="23"/>
          <w:szCs w:val="23"/>
        </w:rPr>
        <w:t>0</w:t>
      </w:r>
    </w:p>
    <w:p w14:paraId="417D9780" w14:textId="108EA235" w:rsidR="00D12E62" w:rsidRPr="00BA229E" w:rsidRDefault="00D12E62" w:rsidP="006B0810">
      <w:pPr>
        <w:spacing w:before="120" w:after="120"/>
        <w:rPr>
          <w:sz w:val="23"/>
          <w:szCs w:val="23"/>
        </w:rPr>
      </w:pPr>
      <w:r>
        <w:rPr>
          <w:sz w:val="23"/>
          <w:szCs w:val="23"/>
        </w:rPr>
        <w:t xml:space="preserve">Figura </w:t>
      </w:r>
      <w:r w:rsidR="0067711A">
        <w:rPr>
          <w:sz w:val="23"/>
          <w:szCs w:val="23"/>
        </w:rPr>
        <w:t>7</w:t>
      </w:r>
      <w:r w:rsidRPr="00BA229E">
        <w:rPr>
          <w:sz w:val="23"/>
          <w:szCs w:val="23"/>
        </w:rPr>
        <w:t>. Inicialización de Butler</w:t>
      </w:r>
      <w:r>
        <w:rPr>
          <w:sz w:val="23"/>
          <w:szCs w:val="23"/>
        </w:rPr>
        <w:t>…………………</w:t>
      </w:r>
      <w:r w:rsidR="00962ABA">
        <w:rPr>
          <w:sz w:val="23"/>
          <w:szCs w:val="23"/>
        </w:rPr>
        <w:t>……………………………</w:t>
      </w:r>
      <w:proofErr w:type="gramStart"/>
      <w:r w:rsidR="00962ABA">
        <w:rPr>
          <w:sz w:val="23"/>
          <w:szCs w:val="23"/>
        </w:rPr>
        <w:t>…</w:t>
      </w:r>
      <w:r w:rsidR="00027430">
        <w:rPr>
          <w:sz w:val="23"/>
          <w:szCs w:val="23"/>
        </w:rPr>
        <w:t>….</w:t>
      </w:r>
      <w:proofErr w:type="gramEnd"/>
      <w:r w:rsidR="00027430">
        <w:rPr>
          <w:sz w:val="23"/>
          <w:szCs w:val="23"/>
        </w:rPr>
        <w:t>……………………......</w:t>
      </w:r>
      <w:r w:rsidR="0067711A">
        <w:rPr>
          <w:sz w:val="23"/>
          <w:szCs w:val="23"/>
        </w:rPr>
        <w:t>...</w:t>
      </w:r>
      <w:r w:rsidR="00027430">
        <w:rPr>
          <w:sz w:val="23"/>
          <w:szCs w:val="23"/>
        </w:rPr>
        <w:t>.…..4</w:t>
      </w:r>
      <w:r w:rsidR="0067711A">
        <w:rPr>
          <w:sz w:val="23"/>
          <w:szCs w:val="23"/>
        </w:rPr>
        <w:t>5</w:t>
      </w:r>
    </w:p>
    <w:p w14:paraId="0A29D435" w14:textId="34243D2A" w:rsidR="00D12E62" w:rsidRPr="00BA229E" w:rsidRDefault="00D12E62" w:rsidP="006B0810">
      <w:pPr>
        <w:spacing w:before="120" w:after="120"/>
        <w:rPr>
          <w:sz w:val="23"/>
          <w:szCs w:val="23"/>
        </w:rPr>
      </w:pPr>
      <w:r>
        <w:rPr>
          <w:sz w:val="23"/>
          <w:szCs w:val="23"/>
        </w:rPr>
        <w:t xml:space="preserve">Figura </w:t>
      </w:r>
      <w:r w:rsidR="0067711A">
        <w:rPr>
          <w:sz w:val="23"/>
          <w:szCs w:val="23"/>
        </w:rPr>
        <w:t>8</w:t>
      </w:r>
      <w:r w:rsidRPr="00BA229E">
        <w:rPr>
          <w:sz w:val="23"/>
          <w:szCs w:val="23"/>
        </w:rPr>
        <w:t>. Ejecución de comandos de Butler</w:t>
      </w:r>
      <w:r w:rsidR="00962ABA">
        <w:rPr>
          <w:sz w:val="23"/>
          <w:szCs w:val="23"/>
        </w:rPr>
        <w:t>…………………………………………</w:t>
      </w:r>
      <w:proofErr w:type="gramStart"/>
      <w:r w:rsidR="00962ABA">
        <w:rPr>
          <w:sz w:val="23"/>
          <w:szCs w:val="23"/>
        </w:rPr>
        <w:t>……</w:t>
      </w:r>
      <w:r>
        <w:rPr>
          <w:sz w:val="23"/>
          <w:szCs w:val="23"/>
        </w:rPr>
        <w:t>.</w:t>
      </w:r>
      <w:proofErr w:type="gramEnd"/>
      <w:r>
        <w:rPr>
          <w:sz w:val="23"/>
          <w:szCs w:val="23"/>
        </w:rPr>
        <w:t>…………..…</w:t>
      </w:r>
      <w:r w:rsidR="0067711A">
        <w:rPr>
          <w:sz w:val="23"/>
          <w:szCs w:val="23"/>
        </w:rPr>
        <w:t>…</w:t>
      </w:r>
      <w:r w:rsidR="00027430">
        <w:rPr>
          <w:sz w:val="23"/>
          <w:szCs w:val="23"/>
        </w:rPr>
        <w:t>.</w:t>
      </w:r>
      <w:r>
        <w:rPr>
          <w:sz w:val="23"/>
          <w:szCs w:val="23"/>
        </w:rPr>
        <w:t>.…</w:t>
      </w:r>
      <w:r w:rsidRPr="00BA229E">
        <w:rPr>
          <w:sz w:val="23"/>
          <w:szCs w:val="23"/>
        </w:rPr>
        <w:t>.</w:t>
      </w:r>
      <w:r w:rsidR="0067711A">
        <w:rPr>
          <w:sz w:val="23"/>
          <w:szCs w:val="23"/>
        </w:rPr>
        <w:t>49</w:t>
      </w:r>
    </w:p>
    <w:p w14:paraId="01BEAC68" w14:textId="26C399DC" w:rsidR="00D12E62" w:rsidRPr="00BA229E" w:rsidRDefault="00D12E62" w:rsidP="006B0810">
      <w:pPr>
        <w:spacing w:before="120" w:after="120"/>
        <w:rPr>
          <w:sz w:val="23"/>
          <w:szCs w:val="23"/>
        </w:rPr>
      </w:pPr>
      <w:r w:rsidRPr="00BA229E">
        <w:rPr>
          <w:sz w:val="23"/>
          <w:szCs w:val="23"/>
        </w:rPr>
        <w:t xml:space="preserve">Figura </w:t>
      </w:r>
      <w:r w:rsidR="0067711A">
        <w:rPr>
          <w:sz w:val="23"/>
          <w:szCs w:val="23"/>
        </w:rPr>
        <w:t>9</w:t>
      </w:r>
      <w:r w:rsidRPr="00BA229E">
        <w:rPr>
          <w:sz w:val="23"/>
          <w:szCs w:val="23"/>
        </w:rPr>
        <w:t xml:space="preserve">. Registro de un </w:t>
      </w:r>
      <w:proofErr w:type="gramStart"/>
      <w:r w:rsidRPr="00BA229E">
        <w:rPr>
          <w:sz w:val="23"/>
          <w:szCs w:val="23"/>
        </w:rPr>
        <w:t>usuario.</w:t>
      </w:r>
      <w:r w:rsidR="00962ABA">
        <w:rPr>
          <w:sz w:val="23"/>
          <w:szCs w:val="23"/>
        </w:rPr>
        <w:t>…</w:t>
      </w:r>
      <w:proofErr w:type="gramEnd"/>
      <w:r w:rsidR="00962ABA">
        <w:rPr>
          <w:sz w:val="23"/>
          <w:szCs w:val="23"/>
        </w:rPr>
        <w:t>…………………………………………</w:t>
      </w:r>
      <w:r w:rsidR="00027430">
        <w:rPr>
          <w:sz w:val="23"/>
          <w:szCs w:val="23"/>
        </w:rPr>
        <w:t>….…………………………..…</w:t>
      </w:r>
      <w:r w:rsidR="0067711A">
        <w:rPr>
          <w:sz w:val="23"/>
          <w:szCs w:val="23"/>
        </w:rPr>
        <w:t>…</w:t>
      </w:r>
      <w:r w:rsidR="00027430">
        <w:rPr>
          <w:sz w:val="23"/>
          <w:szCs w:val="23"/>
        </w:rPr>
        <w:t>..…</w:t>
      </w:r>
      <w:r w:rsidR="0067711A">
        <w:rPr>
          <w:sz w:val="23"/>
          <w:szCs w:val="23"/>
        </w:rPr>
        <w:t>.</w:t>
      </w:r>
      <w:r w:rsidR="00027430">
        <w:rPr>
          <w:sz w:val="23"/>
          <w:szCs w:val="23"/>
        </w:rPr>
        <w:t>5</w:t>
      </w:r>
      <w:r w:rsidR="0067711A">
        <w:rPr>
          <w:sz w:val="23"/>
          <w:szCs w:val="23"/>
        </w:rPr>
        <w:t>0</w:t>
      </w:r>
    </w:p>
    <w:p w14:paraId="0AE8B946" w14:textId="6186A63F"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w:t>
      </w:r>
      <w:r w:rsidR="0067711A">
        <w:rPr>
          <w:sz w:val="23"/>
          <w:szCs w:val="23"/>
        </w:rPr>
        <w:t>0</w:t>
      </w:r>
      <w:r w:rsidRPr="00BA229E">
        <w:rPr>
          <w:sz w:val="23"/>
          <w:szCs w:val="23"/>
        </w:rPr>
        <w:t>. Creación de un proyecto</w:t>
      </w:r>
      <w:r w:rsidR="00962ABA">
        <w:rPr>
          <w:sz w:val="23"/>
          <w:szCs w:val="23"/>
        </w:rPr>
        <w:t>…………………………………………</w:t>
      </w:r>
      <w:proofErr w:type="gramStart"/>
      <w:r>
        <w:rPr>
          <w:sz w:val="23"/>
          <w:szCs w:val="23"/>
        </w:rPr>
        <w:t>…….</w:t>
      </w:r>
      <w:proofErr w:type="gramEnd"/>
      <w:r>
        <w:rPr>
          <w:sz w:val="23"/>
          <w:szCs w:val="23"/>
        </w:rPr>
        <w:t>……………………………</w:t>
      </w:r>
      <w:r w:rsidR="0067711A">
        <w:rPr>
          <w:sz w:val="23"/>
          <w:szCs w:val="23"/>
        </w:rPr>
        <w:t>.</w:t>
      </w:r>
      <w:r>
        <w:rPr>
          <w:sz w:val="23"/>
          <w:szCs w:val="23"/>
        </w:rPr>
        <w:t>....</w:t>
      </w:r>
      <w:r w:rsidRPr="00BA229E">
        <w:rPr>
          <w:sz w:val="23"/>
          <w:szCs w:val="23"/>
        </w:rPr>
        <w:t>.</w:t>
      </w:r>
      <w:r w:rsidR="00027430">
        <w:rPr>
          <w:sz w:val="23"/>
          <w:szCs w:val="23"/>
        </w:rPr>
        <w:t>5</w:t>
      </w:r>
      <w:r w:rsidR="0067711A">
        <w:rPr>
          <w:sz w:val="23"/>
          <w:szCs w:val="23"/>
        </w:rPr>
        <w:t>1</w:t>
      </w:r>
    </w:p>
    <w:p w14:paraId="1D185B58" w14:textId="3278AF82"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w:t>
      </w:r>
      <w:r w:rsidR="0067711A">
        <w:rPr>
          <w:sz w:val="23"/>
          <w:szCs w:val="23"/>
        </w:rPr>
        <w:t>1</w:t>
      </w:r>
      <w:r w:rsidRPr="00BA229E">
        <w:rPr>
          <w:sz w:val="23"/>
          <w:szCs w:val="23"/>
        </w:rPr>
        <w:t>. Creación de una imagen del proyecto ‘</w:t>
      </w:r>
      <w:proofErr w:type="spellStart"/>
      <w:r w:rsidRPr="00BA229E">
        <w:rPr>
          <w:sz w:val="23"/>
          <w:szCs w:val="23"/>
        </w:rPr>
        <w:t>aaaa</w:t>
      </w:r>
      <w:proofErr w:type="spellEnd"/>
      <w:r w:rsidRPr="00BA229E">
        <w:rPr>
          <w:sz w:val="23"/>
          <w:szCs w:val="23"/>
        </w:rPr>
        <w:t>’</w:t>
      </w:r>
      <w:r w:rsidR="00962ABA">
        <w:rPr>
          <w:sz w:val="23"/>
          <w:szCs w:val="23"/>
        </w:rPr>
        <w:t>……………………………………</w:t>
      </w:r>
      <w:proofErr w:type="gramStart"/>
      <w:r w:rsidR="00962ABA">
        <w:rPr>
          <w:sz w:val="23"/>
          <w:szCs w:val="23"/>
        </w:rPr>
        <w:t>…….</w:t>
      </w:r>
      <w:proofErr w:type="gramEnd"/>
      <w:r w:rsidR="00962ABA">
        <w:rPr>
          <w:sz w:val="23"/>
          <w:szCs w:val="23"/>
        </w:rPr>
        <w:t>…</w:t>
      </w:r>
      <w:r w:rsidR="0067711A">
        <w:rPr>
          <w:sz w:val="23"/>
          <w:szCs w:val="23"/>
        </w:rPr>
        <w:t>.</w:t>
      </w:r>
      <w:r>
        <w:rPr>
          <w:sz w:val="23"/>
          <w:szCs w:val="23"/>
        </w:rPr>
        <w:t>..….</w:t>
      </w:r>
      <w:r w:rsidRPr="00BA229E">
        <w:rPr>
          <w:sz w:val="23"/>
          <w:szCs w:val="23"/>
        </w:rPr>
        <w:t>.</w:t>
      </w:r>
      <w:r w:rsidR="00027430">
        <w:rPr>
          <w:sz w:val="23"/>
          <w:szCs w:val="23"/>
        </w:rPr>
        <w:t>5</w:t>
      </w:r>
      <w:r w:rsidR="0067711A">
        <w:rPr>
          <w:sz w:val="23"/>
          <w:szCs w:val="23"/>
        </w:rPr>
        <w:t>2</w:t>
      </w:r>
    </w:p>
    <w:p w14:paraId="4A75102E" w14:textId="412CA203"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w:t>
      </w:r>
      <w:r w:rsidR="0067711A">
        <w:rPr>
          <w:sz w:val="23"/>
          <w:szCs w:val="23"/>
        </w:rPr>
        <w:t>2</w:t>
      </w:r>
      <w:r w:rsidRPr="00BA229E">
        <w:rPr>
          <w:sz w:val="23"/>
          <w:szCs w:val="23"/>
        </w:rPr>
        <w:t>. Contenedor ‘</w:t>
      </w:r>
      <w:proofErr w:type="spellStart"/>
      <w:r w:rsidRPr="00BA229E">
        <w:rPr>
          <w:sz w:val="23"/>
          <w:szCs w:val="23"/>
        </w:rPr>
        <w:t>one</w:t>
      </w:r>
      <w:proofErr w:type="spellEnd"/>
      <w:r w:rsidRPr="00BA229E">
        <w:rPr>
          <w:sz w:val="23"/>
          <w:szCs w:val="23"/>
        </w:rPr>
        <w:t xml:space="preserve">’ </w:t>
      </w:r>
      <w:proofErr w:type="gramStart"/>
      <w:r w:rsidRPr="00BA229E">
        <w:rPr>
          <w:sz w:val="23"/>
          <w:szCs w:val="23"/>
        </w:rPr>
        <w:t>ejecutándose.</w:t>
      </w:r>
      <w:r w:rsidR="00962ABA">
        <w:rPr>
          <w:sz w:val="23"/>
          <w:szCs w:val="23"/>
        </w:rPr>
        <w:t>…</w:t>
      </w:r>
      <w:proofErr w:type="gramEnd"/>
      <w:r w:rsidR="00962ABA">
        <w:rPr>
          <w:sz w:val="23"/>
          <w:szCs w:val="23"/>
        </w:rPr>
        <w:t>……………………………………………</w:t>
      </w:r>
      <w:r w:rsidR="00027430">
        <w:rPr>
          <w:sz w:val="23"/>
          <w:szCs w:val="23"/>
        </w:rPr>
        <w:t>………………</w:t>
      </w:r>
      <w:r w:rsidR="0067711A">
        <w:rPr>
          <w:sz w:val="23"/>
          <w:szCs w:val="23"/>
        </w:rPr>
        <w:t>.</w:t>
      </w:r>
      <w:r w:rsidR="00027430">
        <w:rPr>
          <w:sz w:val="23"/>
          <w:szCs w:val="23"/>
        </w:rPr>
        <w:t>..……5</w:t>
      </w:r>
      <w:r w:rsidR="0067711A">
        <w:rPr>
          <w:sz w:val="23"/>
          <w:szCs w:val="23"/>
        </w:rPr>
        <w:t>3</w:t>
      </w:r>
    </w:p>
    <w:p w14:paraId="07FAA1C6" w14:textId="0890F850"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w:t>
      </w:r>
      <w:r w:rsidR="0067711A">
        <w:rPr>
          <w:sz w:val="23"/>
          <w:szCs w:val="23"/>
        </w:rPr>
        <w:t>3</w:t>
      </w:r>
      <w:r w:rsidRPr="00BA229E">
        <w:rPr>
          <w:sz w:val="23"/>
          <w:szCs w:val="23"/>
        </w:rPr>
        <w:t>. Contenedor ‘</w:t>
      </w:r>
      <w:proofErr w:type="spellStart"/>
      <w:r w:rsidRPr="00BA229E">
        <w:rPr>
          <w:sz w:val="23"/>
          <w:szCs w:val="23"/>
        </w:rPr>
        <w:t>one</w:t>
      </w:r>
      <w:proofErr w:type="spellEnd"/>
      <w:r w:rsidRPr="00BA229E">
        <w:rPr>
          <w:sz w:val="23"/>
          <w:szCs w:val="23"/>
        </w:rPr>
        <w:t>’ en estado pausado</w:t>
      </w:r>
      <w:r w:rsidR="00962ABA">
        <w:rPr>
          <w:sz w:val="23"/>
          <w:szCs w:val="23"/>
        </w:rPr>
        <w:t>………………………………………</w:t>
      </w:r>
      <w:proofErr w:type="gramStart"/>
      <w:r w:rsidR="00962ABA">
        <w:rPr>
          <w:sz w:val="23"/>
          <w:szCs w:val="23"/>
        </w:rPr>
        <w:t>…….</w:t>
      </w:r>
      <w:proofErr w:type="gramEnd"/>
      <w:r w:rsidR="00962ABA">
        <w:rPr>
          <w:sz w:val="23"/>
          <w:szCs w:val="23"/>
        </w:rPr>
        <w:t>…….…</w:t>
      </w:r>
      <w:r>
        <w:rPr>
          <w:sz w:val="23"/>
          <w:szCs w:val="23"/>
        </w:rPr>
        <w:t>.</w:t>
      </w:r>
      <w:r w:rsidR="0067711A">
        <w:rPr>
          <w:sz w:val="23"/>
          <w:szCs w:val="23"/>
        </w:rPr>
        <w:t>.</w:t>
      </w:r>
      <w:r>
        <w:rPr>
          <w:sz w:val="23"/>
          <w:szCs w:val="23"/>
        </w:rPr>
        <w:t>.……</w:t>
      </w:r>
      <w:r w:rsidRPr="00BA229E">
        <w:rPr>
          <w:sz w:val="23"/>
          <w:szCs w:val="23"/>
        </w:rPr>
        <w:t>.</w:t>
      </w:r>
      <w:r w:rsidR="00027430">
        <w:rPr>
          <w:sz w:val="23"/>
          <w:szCs w:val="23"/>
        </w:rPr>
        <w:t>5</w:t>
      </w:r>
      <w:r w:rsidR="0067711A">
        <w:rPr>
          <w:sz w:val="23"/>
          <w:szCs w:val="23"/>
        </w:rPr>
        <w:t>3</w:t>
      </w:r>
    </w:p>
    <w:p w14:paraId="351CD7B0" w14:textId="301AE059" w:rsidR="00D12E62" w:rsidRPr="00BA229E" w:rsidRDefault="00962ABA" w:rsidP="006B0810">
      <w:pPr>
        <w:spacing w:before="120" w:after="120"/>
        <w:rPr>
          <w:sz w:val="23"/>
          <w:szCs w:val="23"/>
        </w:rPr>
      </w:pPr>
      <w:r>
        <w:rPr>
          <w:sz w:val="23"/>
          <w:szCs w:val="23"/>
        </w:rPr>
        <w:t>Figura 1</w:t>
      </w:r>
      <w:r w:rsidR="0067711A">
        <w:rPr>
          <w:sz w:val="23"/>
          <w:szCs w:val="23"/>
        </w:rPr>
        <w:t>4</w:t>
      </w:r>
      <w:r w:rsidR="00D12E62" w:rsidRPr="00BA229E">
        <w:rPr>
          <w:sz w:val="23"/>
          <w:szCs w:val="23"/>
        </w:rPr>
        <w:t xml:space="preserve">. Ejemplo de test de </w:t>
      </w:r>
      <w:proofErr w:type="gramStart"/>
      <w:r w:rsidR="00D12E62" w:rsidRPr="00BA229E">
        <w:rPr>
          <w:sz w:val="23"/>
          <w:szCs w:val="23"/>
        </w:rPr>
        <w:t>Butler</w:t>
      </w:r>
      <w:r w:rsidR="00D12E62">
        <w:rPr>
          <w:sz w:val="23"/>
          <w:szCs w:val="23"/>
        </w:rPr>
        <w:t>.…</w:t>
      </w:r>
      <w:proofErr w:type="gramEnd"/>
      <w:r w:rsidR="00D12E62">
        <w:rPr>
          <w:sz w:val="23"/>
          <w:szCs w:val="23"/>
        </w:rPr>
        <w:t>…</w:t>
      </w:r>
      <w:r w:rsidR="00027430">
        <w:rPr>
          <w:sz w:val="23"/>
          <w:szCs w:val="23"/>
        </w:rPr>
        <w:t>……………………………………….………………………..…</w:t>
      </w:r>
      <w:r w:rsidR="0067711A">
        <w:rPr>
          <w:sz w:val="23"/>
          <w:szCs w:val="23"/>
        </w:rPr>
        <w:t>.</w:t>
      </w:r>
      <w:r w:rsidR="00027430">
        <w:rPr>
          <w:sz w:val="23"/>
          <w:szCs w:val="23"/>
        </w:rPr>
        <w:t>….…</w:t>
      </w:r>
      <w:r w:rsidR="0067711A">
        <w:rPr>
          <w:sz w:val="23"/>
          <w:szCs w:val="23"/>
        </w:rPr>
        <w:t>56</w:t>
      </w:r>
    </w:p>
    <w:p w14:paraId="05E34A17" w14:textId="74822AC9" w:rsidR="00CD2F44" w:rsidRDefault="00962ABA" w:rsidP="00AC3E2A">
      <w:pPr>
        <w:spacing w:before="120" w:after="120"/>
        <w:rPr>
          <w:sz w:val="23"/>
          <w:szCs w:val="23"/>
        </w:rPr>
      </w:pPr>
      <w:r>
        <w:rPr>
          <w:sz w:val="23"/>
          <w:szCs w:val="23"/>
        </w:rPr>
        <w:t xml:space="preserve">Figura </w:t>
      </w:r>
      <w:r w:rsidR="0067711A">
        <w:rPr>
          <w:sz w:val="23"/>
          <w:szCs w:val="23"/>
        </w:rPr>
        <w:t>15</w:t>
      </w:r>
      <w:r w:rsidR="00D12E62" w:rsidRPr="00BA229E">
        <w:rPr>
          <w:sz w:val="23"/>
          <w:szCs w:val="23"/>
        </w:rPr>
        <w:t xml:space="preserve">. </w:t>
      </w:r>
      <w:r w:rsidR="00D12E62">
        <w:rPr>
          <w:sz w:val="23"/>
          <w:szCs w:val="23"/>
        </w:rPr>
        <w:t xml:space="preserve">Diagrama de secuencia de la </w:t>
      </w:r>
      <w:proofErr w:type="gramStart"/>
      <w:r w:rsidR="00D12E62">
        <w:rPr>
          <w:sz w:val="23"/>
          <w:szCs w:val="23"/>
        </w:rPr>
        <w:t>index</w:t>
      </w:r>
      <w:r w:rsidR="00027430">
        <w:rPr>
          <w:sz w:val="23"/>
          <w:szCs w:val="23"/>
        </w:rPr>
        <w:t>ación.…</w:t>
      </w:r>
      <w:proofErr w:type="gramEnd"/>
      <w:r w:rsidR="00027430">
        <w:rPr>
          <w:sz w:val="23"/>
          <w:szCs w:val="23"/>
        </w:rPr>
        <w:t>……………………………………..……..</w:t>
      </w:r>
      <w:r w:rsidR="0067711A">
        <w:rPr>
          <w:sz w:val="23"/>
          <w:szCs w:val="23"/>
        </w:rPr>
        <w:t>.</w:t>
      </w:r>
      <w:r w:rsidR="00027430">
        <w:rPr>
          <w:sz w:val="23"/>
          <w:szCs w:val="23"/>
        </w:rPr>
        <w:t>…….…</w:t>
      </w:r>
      <w:r w:rsidR="0067711A">
        <w:rPr>
          <w:sz w:val="23"/>
          <w:szCs w:val="23"/>
        </w:rPr>
        <w:t>57</w:t>
      </w:r>
    </w:p>
    <w:p w14:paraId="40B05DED" w14:textId="77777777" w:rsidR="00CD2F44" w:rsidRDefault="00CD2F44" w:rsidP="00AC3E2A">
      <w:pPr>
        <w:spacing w:before="120" w:after="120"/>
        <w:rPr>
          <w:sz w:val="23"/>
          <w:szCs w:val="23"/>
        </w:rPr>
      </w:pPr>
    </w:p>
    <w:p w14:paraId="4D4B627C" w14:textId="43100DE6" w:rsidR="00CD2F44" w:rsidRPr="00CD2F44" w:rsidRDefault="00CD2F44" w:rsidP="00CD2F44">
      <w:pPr>
        <w:rPr>
          <w:rStyle w:val="nfasisintenso"/>
          <w:i w:val="0"/>
          <w:sz w:val="32"/>
          <w:szCs w:val="32"/>
        </w:rPr>
      </w:pPr>
      <w:r w:rsidRPr="00CD2F44">
        <w:rPr>
          <w:rStyle w:val="nfasisintenso"/>
          <w:i w:val="0"/>
          <w:sz w:val="32"/>
          <w:szCs w:val="32"/>
        </w:rPr>
        <w:t>Índice Tablas</w:t>
      </w:r>
    </w:p>
    <w:p w14:paraId="47DB4638" w14:textId="69235C81" w:rsidR="00CD2F44" w:rsidRDefault="00CD2F44" w:rsidP="00CD2F44">
      <w:pPr>
        <w:spacing w:before="120" w:after="120"/>
        <w:rPr>
          <w:sz w:val="23"/>
          <w:szCs w:val="23"/>
        </w:rPr>
      </w:pPr>
      <w:r>
        <w:rPr>
          <w:sz w:val="23"/>
          <w:szCs w:val="23"/>
        </w:rPr>
        <w:t>Tabla</w:t>
      </w:r>
      <w:r>
        <w:rPr>
          <w:sz w:val="23"/>
          <w:szCs w:val="23"/>
        </w:rPr>
        <w:t xml:space="preserve"> </w:t>
      </w:r>
      <w:r>
        <w:rPr>
          <w:sz w:val="23"/>
          <w:szCs w:val="23"/>
        </w:rPr>
        <w:t>1</w:t>
      </w:r>
      <w:r w:rsidRPr="00BA229E">
        <w:rPr>
          <w:sz w:val="23"/>
          <w:szCs w:val="23"/>
        </w:rPr>
        <w:t xml:space="preserve">. </w:t>
      </w:r>
      <w:r>
        <w:rPr>
          <w:sz w:val="23"/>
          <w:szCs w:val="23"/>
        </w:rPr>
        <w:t>Horas trabajadas en cada mes separadas por tarea</w:t>
      </w:r>
      <w:r>
        <w:rPr>
          <w:sz w:val="23"/>
          <w:szCs w:val="23"/>
        </w:rPr>
        <w:t>……………</w:t>
      </w:r>
      <w:r>
        <w:rPr>
          <w:sz w:val="23"/>
          <w:szCs w:val="23"/>
        </w:rPr>
        <w:t>…………………………</w:t>
      </w:r>
      <w:r>
        <w:rPr>
          <w:sz w:val="23"/>
          <w:szCs w:val="23"/>
        </w:rPr>
        <w:t>……..</w:t>
      </w:r>
      <w:r w:rsidRPr="00BA229E">
        <w:rPr>
          <w:sz w:val="23"/>
          <w:szCs w:val="23"/>
        </w:rPr>
        <w:t>.</w:t>
      </w:r>
      <w:r>
        <w:rPr>
          <w:sz w:val="23"/>
          <w:szCs w:val="23"/>
        </w:rPr>
        <w:t>37</w:t>
      </w:r>
    </w:p>
    <w:p w14:paraId="565C56BE" w14:textId="77777777" w:rsidR="00D12E62" w:rsidRPr="00A4681B" w:rsidRDefault="00D12E62" w:rsidP="002441BF">
      <w:pPr>
        <w:rPr>
          <w:rFonts w:ascii="Myriad Pro" w:hAnsi="Myriad Pro"/>
          <w:sz w:val="28"/>
          <w:szCs w:val="28"/>
        </w:rPr>
      </w:pPr>
    </w:p>
    <w:p w14:paraId="2F7894AF" w14:textId="77777777" w:rsidR="00F54CFD" w:rsidRPr="00A4681B" w:rsidRDefault="007E6C46" w:rsidP="007E6C46">
      <w:pPr>
        <w:pStyle w:val="Ttulo1"/>
        <w:rPr>
          <w:lang w:val="es-ES"/>
        </w:rPr>
      </w:pPr>
      <w:bookmarkStart w:id="0" w:name="_Toc453868060"/>
      <w:r w:rsidRPr="00A4681B">
        <w:rPr>
          <w:lang w:val="es-ES"/>
        </w:rPr>
        <w:lastRenderedPageBreak/>
        <w:t xml:space="preserve">1. </w:t>
      </w:r>
      <w:r w:rsidR="00A14BC5" w:rsidRPr="00A4681B">
        <w:rPr>
          <w:lang w:val="es-ES"/>
        </w:rPr>
        <w:t>Introducción</w:t>
      </w:r>
      <w:bookmarkEnd w:id="0"/>
    </w:p>
    <w:p w14:paraId="78366604" w14:textId="3EE495ED" w:rsidR="00417C9C" w:rsidRPr="00A4681B" w:rsidRDefault="007E6C46" w:rsidP="002F4340">
      <w:pPr>
        <w:rPr>
          <w:rFonts w:cs="Calibri"/>
          <w:lang w:val="es-ES"/>
        </w:rPr>
      </w:pPr>
      <w:r w:rsidRPr="00A4681B">
        <w:rPr>
          <w:rFonts w:cs="Calibri"/>
          <w:lang w:val="es-ES"/>
        </w:rPr>
        <w:t>Existe muchísima información en internet, y esta información además de crecer a una velocidad desorbitada</w:t>
      </w:r>
      <w:r w:rsidR="00AF7F25">
        <w:rPr>
          <w:rFonts w:cs="Calibri"/>
          <w:lang w:val="es-ES"/>
        </w:rPr>
        <w:t xml:space="preserve"> (se duplica en menos de año y medio)</w:t>
      </w:r>
      <w:r w:rsidRPr="00A4681B">
        <w:rPr>
          <w:rFonts w:cs="Calibri"/>
          <w:lang w:val="es-ES"/>
        </w:rPr>
        <w:t xml:space="preserve">, es cambiante. Para poder buscar o encontrar información, se necesita algún mecanismo de recolección de datos y de búsqueda sobre ellos, al primer mecanismo, se le llama </w:t>
      </w:r>
      <w:proofErr w:type="spellStart"/>
      <w:r w:rsidRPr="00A4681B">
        <w:rPr>
          <w:rFonts w:cs="Calibri"/>
          <w:lang w:val="es-ES"/>
        </w:rPr>
        <w:t>crawler</w:t>
      </w:r>
      <w:proofErr w:type="spellEnd"/>
      <w:r w:rsidRPr="00A4681B">
        <w:rPr>
          <w:rFonts w:cs="Calibri"/>
          <w:lang w:val="es-ES"/>
        </w:rPr>
        <w:t xml:space="preserve"> o araña web, al segundo, motor de búsqueda</w:t>
      </w:r>
      <w:r w:rsidR="00AF7F25">
        <w:rPr>
          <w:rFonts w:cs="Calibri"/>
          <w:lang w:val="es-ES"/>
        </w:rPr>
        <w:t xml:space="preserve">. </w:t>
      </w:r>
      <w:r w:rsidR="00417C9C" w:rsidRPr="00A4681B">
        <w:rPr>
          <w:rFonts w:cs="Calibri"/>
          <w:lang w:val="es-ES"/>
        </w:rPr>
        <w:t xml:space="preserve">Los </w:t>
      </w:r>
      <w:proofErr w:type="spellStart"/>
      <w:r w:rsidR="00417C9C" w:rsidRPr="00A4681B">
        <w:rPr>
          <w:rFonts w:cs="Calibri"/>
          <w:lang w:val="es-ES"/>
        </w:rPr>
        <w:t>crawlers</w:t>
      </w:r>
      <w:proofErr w:type="spellEnd"/>
      <w:r w:rsidR="00417C9C" w:rsidRPr="00A4681B">
        <w:rPr>
          <w:rFonts w:cs="Calibri"/>
          <w:lang w:val="es-ES"/>
        </w:rPr>
        <w:t xml:space="preserve"> recolectan información por toda la web, pero, existen muchos métodos y algoritmos para la recolección de esta información, ya sea porque se quiere optimizar el tiempo, se quiere recolectar solo la información más importante (según unos criterios) o porque solo se quiere buscar un tipo de información (</w:t>
      </w:r>
      <w:proofErr w:type="spellStart"/>
      <w:r w:rsidR="00417C9C" w:rsidRPr="00A4681B">
        <w:rPr>
          <w:rFonts w:cs="Calibri"/>
          <w:lang w:val="es-ES"/>
        </w:rPr>
        <w:t>focused</w:t>
      </w:r>
      <w:proofErr w:type="spellEnd"/>
      <w:r w:rsidR="00417C9C" w:rsidRPr="00A4681B">
        <w:rPr>
          <w:rFonts w:cs="Calibri"/>
          <w:lang w:val="es-ES"/>
        </w:rPr>
        <w:t xml:space="preserve"> </w:t>
      </w:r>
      <w:proofErr w:type="spellStart"/>
      <w:r w:rsidR="00417C9C" w:rsidRPr="00A4681B">
        <w:rPr>
          <w:rFonts w:cs="Calibri"/>
          <w:lang w:val="es-ES"/>
        </w:rPr>
        <w:t>crawler</w:t>
      </w:r>
      <w:proofErr w:type="spellEnd"/>
      <w:r w:rsidR="00417C9C" w:rsidRPr="00A4681B">
        <w:rPr>
          <w:rFonts w:cs="Calibri"/>
          <w:lang w:val="es-ES"/>
        </w:rPr>
        <w:t>).</w:t>
      </w:r>
    </w:p>
    <w:p w14:paraId="3E79C58F" w14:textId="60B9D10A" w:rsidR="004E130D" w:rsidRPr="00A4681B" w:rsidRDefault="00417C9C" w:rsidP="004E130D">
      <w:pPr>
        <w:rPr>
          <w:rFonts w:cs="Calibri"/>
          <w:lang w:val="es-ES"/>
        </w:rPr>
      </w:pPr>
      <w:r w:rsidRPr="00A4681B">
        <w:rPr>
          <w:rFonts w:cs="Calibri"/>
          <w:lang w:val="es-ES"/>
        </w:rPr>
        <w:t xml:space="preserve">El sistema que se ha desarrollado pretende </w:t>
      </w:r>
      <w:r w:rsidR="004E1EEE">
        <w:rPr>
          <w:rFonts w:cs="Calibri"/>
          <w:lang w:val="es-ES"/>
        </w:rPr>
        <w:t xml:space="preserve">simplificar el proceso de creación de estos </w:t>
      </w:r>
      <w:proofErr w:type="spellStart"/>
      <w:r w:rsidR="004E1EEE">
        <w:rPr>
          <w:rFonts w:cs="Calibri"/>
          <w:lang w:val="es-ES"/>
        </w:rPr>
        <w:t>crawlers</w:t>
      </w:r>
      <w:proofErr w:type="spellEnd"/>
      <w:r w:rsidR="004E1EEE">
        <w:rPr>
          <w:rFonts w:cs="Calibri"/>
          <w:lang w:val="es-ES"/>
        </w:rPr>
        <w:t xml:space="preserve"> dando</w:t>
      </w:r>
      <w:r w:rsidRPr="00A4681B">
        <w:rPr>
          <w:rFonts w:cs="Calibri"/>
          <w:lang w:val="es-ES"/>
        </w:rPr>
        <w:t xml:space="preserve"> cabida a</w:t>
      </w:r>
      <w:r w:rsidR="004E1EEE">
        <w:rPr>
          <w:rFonts w:cs="Calibri"/>
          <w:lang w:val="es-ES"/>
        </w:rPr>
        <w:t xml:space="preserve"> </w:t>
      </w:r>
      <w:r w:rsidRPr="00A4681B">
        <w:rPr>
          <w:rFonts w:cs="Calibri"/>
          <w:lang w:val="es-ES"/>
        </w:rPr>
        <w:t xml:space="preserve">todo tipo de </w:t>
      </w:r>
      <w:r w:rsidR="004E1EEE">
        <w:rPr>
          <w:rFonts w:cs="Calibri"/>
          <w:lang w:val="es-ES"/>
        </w:rPr>
        <w:t>ellos</w:t>
      </w:r>
      <w:r w:rsidR="00AF7F25">
        <w:rPr>
          <w:rFonts w:cs="Calibri"/>
          <w:lang w:val="es-ES"/>
        </w:rPr>
        <w:t xml:space="preserve"> y</w:t>
      </w:r>
      <w:r w:rsidR="004E1EEE">
        <w:rPr>
          <w:rFonts w:cs="Calibri"/>
          <w:lang w:val="es-ES"/>
        </w:rPr>
        <w:t xml:space="preserve"> </w:t>
      </w:r>
      <w:r w:rsidRPr="00A4681B">
        <w:rPr>
          <w:rFonts w:cs="Calibri"/>
          <w:lang w:val="es-ES"/>
        </w:rPr>
        <w:t xml:space="preserve">dejando la personalización de este al </w:t>
      </w:r>
      <w:r w:rsidR="00385CB4" w:rsidRPr="00A4681B">
        <w:rPr>
          <w:rFonts w:cs="Calibri"/>
          <w:lang w:val="es-ES"/>
        </w:rPr>
        <w:t>usuario,</w:t>
      </w:r>
      <w:r w:rsidRPr="00A4681B">
        <w:rPr>
          <w:rFonts w:cs="Calibri"/>
          <w:lang w:val="es-ES"/>
        </w:rPr>
        <w:t xml:space="preserve"> pero simplificando muy sig</w:t>
      </w:r>
      <w:r w:rsidR="004E130D" w:rsidRPr="00A4681B">
        <w:rPr>
          <w:rFonts w:cs="Calibri"/>
          <w:lang w:val="es-ES"/>
        </w:rPr>
        <w:t>nificativamente el proceso</w:t>
      </w:r>
      <w:r w:rsidR="00344640">
        <w:rPr>
          <w:rFonts w:cs="Calibri"/>
          <w:lang w:val="es-ES"/>
        </w:rPr>
        <w:t xml:space="preserve"> de creación del mismo</w:t>
      </w:r>
      <w:r w:rsidR="004E1EEE">
        <w:rPr>
          <w:rFonts w:cs="Calibri"/>
          <w:lang w:val="es-ES"/>
        </w:rPr>
        <w:t xml:space="preserve"> y habilita</w:t>
      </w:r>
      <w:r w:rsidR="00AF7F25">
        <w:rPr>
          <w:rFonts w:cs="Calibri"/>
          <w:lang w:val="es-ES"/>
        </w:rPr>
        <w:t>ndo</w:t>
      </w:r>
      <w:r w:rsidR="004E1EEE">
        <w:rPr>
          <w:rFonts w:cs="Calibri"/>
          <w:lang w:val="es-ES"/>
        </w:rPr>
        <w:t xml:space="preserve"> un mecanismo de control y monitorización sobre ellos.</w:t>
      </w:r>
    </w:p>
    <w:p w14:paraId="609CCA40" w14:textId="77777777" w:rsidR="00A14BC5" w:rsidRPr="00A4681B" w:rsidRDefault="004E130D" w:rsidP="004E130D">
      <w:pPr>
        <w:pStyle w:val="Ttulo2"/>
        <w:rPr>
          <w:i w:val="0"/>
          <w:lang w:val="es-ES"/>
        </w:rPr>
      </w:pPr>
      <w:bookmarkStart w:id="1" w:name="_Toc453868061"/>
      <w:r w:rsidRPr="00A4681B">
        <w:rPr>
          <w:i w:val="0"/>
          <w:lang w:val="es-ES"/>
        </w:rPr>
        <w:t>1.1 O</w:t>
      </w:r>
      <w:r w:rsidR="00A14BC5" w:rsidRPr="00A4681B">
        <w:rPr>
          <w:i w:val="0"/>
          <w:lang w:val="es-ES"/>
        </w:rPr>
        <w:t>bjetivo y alcance del proyecto</w:t>
      </w:r>
      <w:bookmarkEnd w:id="1"/>
    </w:p>
    <w:p w14:paraId="1C61A6B0" w14:textId="77777777" w:rsidR="00141527" w:rsidRDefault="00141527" w:rsidP="002F4340">
      <w:pPr>
        <w:rPr>
          <w:rFonts w:cs="Calibri"/>
          <w:lang w:val="es-ES"/>
        </w:rPr>
      </w:pPr>
      <w:r>
        <w:rPr>
          <w:rFonts w:cs="Calibri"/>
          <w:lang w:val="es-ES"/>
        </w:rPr>
        <w:t xml:space="preserve">El objetivo de este proyecto es realizar un sistema que permita crear </w:t>
      </w:r>
      <w:proofErr w:type="spellStart"/>
      <w:r>
        <w:rPr>
          <w:rFonts w:cs="Calibri"/>
          <w:lang w:val="es-ES"/>
        </w:rPr>
        <w:t>crawlers</w:t>
      </w:r>
      <w:proofErr w:type="spellEnd"/>
      <w:r>
        <w:rPr>
          <w:rFonts w:cs="Calibri"/>
          <w:lang w:val="es-ES"/>
        </w:rPr>
        <w:t xml:space="preserve"> personalizados de una forma rápida y sencilla para reducir costes monetarios y temporales en esta tarea, realizando una infraestructura que sea capaz y soporte la monitorización de una gran cantidad de </w:t>
      </w:r>
      <w:proofErr w:type="spellStart"/>
      <w:r>
        <w:rPr>
          <w:rFonts w:cs="Calibri"/>
          <w:lang w:val="es-ES"/>
        </w:rPr>
        <w:t>crawlers</w:t>
      </w:r>
      <w:proofErr w:type="spellEnd"/>
      <w:r>
        <w:rPr>
          <w:rFonts w:cs="Calibri"/>
          <w:lang w:val="es-ES"/>
        </w:rPr>
        <w:t>. El proyecto se ha enfocado a un desarrollo incremental y modular, así poder tener módulos separados con funcionalidades útiles (como un Shell, un DSL) que puedan ser utilizadas por si solas.</w:t>
      </w:r>
    </w:p>
    <w:p w14:paraId="31D8B60E" w14:textId="2EC89DA9" w:rsidR="00DA3D24" w:rsidRPr="00A4681B" w:rsidRDefault="00141527" w:rsidP="002F4340">
      <w:pPr>
        <w:rPr>
          <w:rFonts w:cs="Calibri"/>
          <w:lang w:val="es-ES"/>
        </w:rPr>
      </w:pPr>
      <w:r>
        <w:rPr>
          <w:rFonts w:cs="Calibri"/>
          <w:lang w:val="es-ES"/>
        </w:rPr>
        <w:t>El alcance del proyecto se establece a través de</w:t>
      </w:r>
      <w:r w:rsidR="00DA3D24" w:rsidRPr="00A4681B">
        <w:rPr>
          <w:rFonts w:cs="Calibri"/>
          <w:lang w:val="es-ES"/>
        </w:rPr>
        <w:t xml:space="preserve"> unos objetivos mínimos que el sistema debería cumplir a la finalización del proyecto, que son los siguientes:</w:t>
      </w:r>
    </w:p>
    <w:p w14:paraId="11741844" w14:textId="6155266C" w:rsidR="00344640" w:rsidRPr="0035361D" w:rsidRDefault="00DA3D24" w:rsidP="005406EA">
      <w:pPr>
        <w:numPr>
          <w:ilvl w:val="0"/>
          <w:numId w:val="3"/>
        </w:numPr>
        <w:rPr>
          <w:rFonts w:cs="Calibri"/>
          <w:lang w:val="es-ES"/>
        </w:rPr>
      </w:pPr>
      <w:r w:rsidRPr="00A4681B">
        <w:rPr>
          <w:rFonts w:cs="Calibri"/>
          <w:shd w:val="clear" w:color="auto" w:fill="FFFFFF"/>
        </w:rPr>
        <w:t xml:space="preserve">Un DSL (Lenguaje específico del domino) con su correspondiente librería (guía de uso y ejemplos) que permita especificar, de manera sencilla, un trabajo de </w:t>
      </w:r>
      <w:proofErr w:type="spellStart"/>
      <w:r w:rsidRPr="00A4681B">
        <w:rPr>
          <w:rFonts w:cs="Calibri"/>
          <w:shd w:val="clear" w:color="auto" w:fill="FFFFFF"/>
        </w:rPr>
        <w:t>crawler</w:t>
      </w:r>
      <w:proofErr w:type="spellEnd"/>
      <w:r w:rsidR="00D1437C" w:rsidRPr="00A4681B">
        <w:rPr>
          <w:rFonts w:cs="Calibri"/>
          <w:shd w:val="clear" w:color="auto" w:fill="FFFFFF"/>
        </w:rPr>
        <w:t xml:space="preserve">. </w:t>
      </w:r>
    </w:p>
    <w:p w14:paraId="2C1DEB3C" w14:textId="1AAFE8C2" w:rsidR="00344640" w:rsidRPr="0035361D" w:rsidRDefault="00D1437C" w:rsidP="005406EA">
      <w:pPr>
        <w:numPr>
          <w:ilvl w:val="0"/>
          <w:numId w:val="3"/>
        </w:numPr>
        <w:rPr>
          <w:rFonts w:cs="Calibri"/>
          <w:lang w:val="es-ES"/>
        </w:rPr>
      </w:pPr>
      <w:r w:rsidRPr="00A4681B">
        <w:rPr>
          <w:rFonts w:cs="Calibri"/>
          <w:shd w:val="clear" w:color="auto" w:fill="FFFFFF"/>
        </w:rPr>
        <w:t>Un sistema validador para el DSL.</w:t>
      </w:r>
    </w:p>
    <w:p w14:paraId="3D994CCB" w14:textId="6981270D" w:rsidR="00344640" w:rsidRPr="0035361D" w:rsidRDefault="00D1437C" w:rsidP="005406EA">
      <w:pPr>
        <w:numPr>
          <w:ilvl w:val="0"/>
          <w:numId w:val="3"/>
        </w:numPr>
        <w:rPr>
          <w:rFonts w:cs="Calibri"/>
          <w:lang w:val="es-ES"/>
        </w:rPr>
      </w:pPr>
      <w:r w:rsidRPr="00A4681B">
        <w:rPr>
          <w:rFonts w:cs="Calibri"/>
          <w:lang w:val="es-ES"/>
        </w:rPr>
        <w:t xml:space="preserve">Una aplicación (un </w:t>
      </w:r>
      <w:r w:rsidRPr="00CD3317">
        <w:rPr>
          <w:rFonts w:cs="Calibri"/>
          <w:i/>
          <w:lang w:val="es-ES"/>
        </w:rPr>
        <w:t>Shell</w:t>
      </w:r>
      <w:r w:rsidRPr="00A4681B">
        <w:rPr>
          <w:rFonts w:cs="Calibri"/>
          <w:lang w:val="es-ES"/>
        </w:rPr>
        <w:t xml:space="preserve"> propio) que permita gestionar desde línea de comandos dicho DSL y realizar un conjunto de acciones sobre los sistemas de </w:t>
      </w:r>
      <w:proofErr w:type="spellStart"/>
      <w:r w:rsidRPr="00A4681B">
        <w:rPr>
          <w:rFonts w:cs="Calibri"/>
          <w:lang w:val="es-ES"/>
        </w:rPr>
        <w:t>crawling</w:t>
      </w:r>
      <w:proofErr w:type="spellEnd"/>
      <w:r w:rsidRPr="00A4681B">
        <w:rPr>
          <w:rFonts w:cs="Calibri"/>
          <w:lang w:val="es-ES"/>
        </w:rPr>
        <w:t xml:space="preserve"> creados:</w:t>
      </w:r>
    </w:p>
    <w:p w14:paraId="3D23E94E" w14:textId="77777777" w:rsidR="00D1437C" w:rsidRPr="00A4681B" w:rsidRDefault="00344640" w:rsidP="002F4340">
      <w:pPr>
        <w:numPr>
          <w:ilvl w:val="1"/>
          <w:numId w:val="3"/>
        </w:numPr>
        <w:rPr>
          <w:rFonts w:cs="Calibri"/>
          <w:lang w:val="es-ES"/>
        </w:rPr>
      </w:pPr>
      <w:r>
        <w:rPr>
          <w:rFonts w:cs="Calibri"/>
          <w:lang w:val="es-ES"/>
        </w:rPr>
        <w:t xml:space="preserve">Creación y personalización de </w:t>
      </w:r>
      <w:proofErr w:type="spellStart"/>
      <w:r w:rsidR="00D1437C" w:rsidRPr="00A4681B">
        <w:rPr>
          <w:rFonts w:cs="Calibri"/>
          <w:lang w:val="es-ES"/>
        </w:rPr>
        <w:t>crawler</w:t>
      </w:r>
      <w:r>
        <w:rPr>
          <w:rFonts w:cs="Calibri"/>
          <w:lang w:val="es-ES"/>
        </w:rPr>
        <w:t>s</w:t>
      </w:r>
      <w:proofErr w:type="spellEnd"/>
    </w:p>
    <w:p w14:paraId="6FCB0462" w14:textId="1AC40FFE" w:rsidR="00344640" w:rsidRPr="0035361D" w:rsidRDefault="00344640" w:rsidP="005406EA">
      <w:pPr>
        <w:numPr>
          <w:ilvl w:val="1"/>
          <w:numId w:val="3"/>
        </w:numPr>
        <w:rPr>
          <w:rFonts w:cs="Calibri"/>
          <w:lang w:val="es-ES"/>
        </w:rPr>
      </w:pPr>
      <w:r>
        <w:rPr>
          <w:rFonts w:cs="Calibri"/>
          <w:lang w:val="es-ES"/>
        </w:rPr>
        <w:t>Operaciones de control y monitorización sobre el</w:t>
      </w:r>
      <w:r w:rsidR="00D1437C" w:rsidRPr="00A4681B">
        <w:rPr>
          <w:rFonts w:cs="Calibri"/>
          <w:lang w:val="es-ES"/>
        </w:rPr>
        <w:t xml:space="preserve"> </w:t>
      </w:r>
      <w:proofErr w:type="spellStart"/>
      <w:r w:rsidR="00D1437C" w:rsidRPr="00A4681B">
        <w:rPr>
          <w:rFonts w:cs="Calibri"/>
          <w:lang w:val="es-ES"/>
        </w:rPr>
        <w:t>crawler</w:t>
      </w:r>
      <w:proofErr w:type="spellEnd"/>
    </w:p>
    <w:p w14:paraId="5A74186A" w14:textId="77777777" w:rsidR="00344640" w:rsidRDefault="00D1437C" w:rsidP="00141527">
      <w:pPr>
        <w:numPr>
          <w:ilvl w:val="0"/>
          <w:numId w:val="3"/>
        </w:numPr>
        <w:rPr>
          <w:rFonts w:cs="Calibri"/>
          <w:lang w:val="es-ES"/>
        </w:rPr>
      </w:pPr>
      <w:r w:rsidRPr="00A4681B">
        <w:rPr>
          <w:rFonts w:cs="Calibri"/>
          <w:lang w:val="es-ES"/>
        </w:rPr>
        <w:t xml:space="preserve">Un sistema web, tanto </w:t>
      </w:r>
      <w:proofErr w:type="spellStart"/>
      <w:r w:rsidRPr="00A4681B">
        <w:rPr>
          <w:rFonts w:cs="Calibri"/>
          <w:lang w:val="es-ES"/>
        </w:rPr>
        <w:t>backend</w:t>
      </w:r>
      <w:proofErr w:type="spellEnd"/>
      <w:r w:rsidRPr="00A4681B">
        <w:rPr>
          <w:rFonts w:cs="Calibri"/>
          <w:lang w:val="es-ES"/>
        </w:rPr>
        <w:t xml:space="preserve"> como </w:t>
      </w:r>
      <w:proofErr w:type="spellStart"/>
      <w:r w:rsidRPr="00A4681B">
        <w:rPr>
          <w:rFonts w:cs="Calibri"/>
          <w:lang w:val="es-ES"/>
        </w:rPr>
        <w:t>frontend</w:t>
      </w:r>
      <w:proofErr w:type="spellEnd"/>
      <w:r w:rsidRPr="00A4681B">
        <w:rPr>
          <w:rFonts w:cs="Calibri"/>
          <w:lang w:val="es-ES"/>
        </w:rPr>
        <w:t xml:space="preserve"> que permita el manejo de este sistema a nivel de usuario.</w:t>
      </w:r>
    </w:p>
    <w:p w14:paraId="5C59C01B" w14:textId="6EA636D2" w:rsidR="001C5A03" w:rsidRPr="00A4681B" w:rsidRDefault="001C5A03" w:rsidP="005406EA">
      <w:pPr>
        <w:pStyle w:val="Ttulo2"/>
        <w:rPr>
          <w:lang w:val="es-ES"/>
        </w:rPr>
      </w:pPr>
      <w:bookmarkStart w:id="2" w:name="_Toc453868062"/>
      <w:r>
        <w:rPr>
          <w:i w:val="0"/>
          <w:lang w:val="es-ES"/>
        </w:rPr>
        <w:lastRenderedPageBreak/>
        <w:t>1.2</w:t>
      </w:r>
      <w:r w:rsidRPr="00A4681B">
        <w:rPr>
          <w:i w:val="0"/>
          <w:lang w:val="es-ES"/>
        </w:rPr>
        <w:t xml:space="preserve"> Motivación</w:t>
      </w:r>
      <w:bookmarkEnd w:id="2"/>
    </w:p>
    <w:p w14:paraId="7819DBFD" w14:textId="60248A97" w:rsidR="001C5A03" w:rsidRPr="00A4681B" w:rsidRDefault="001C5A03" w:rsidP="001C5A03">
      <w:pPr>
        <w:rPr>
          <w:rFonts w:cs="Calibri"/>
          <w:lang w:val="es-ES"/>
        </w:rPr>
      </w:pPr>
      <w:r w:rsidRPr="00A4681B">
        <w:rPr>
          <w:rFonts w:cs="Calibri"/>
          <w:lang w:val="es-ES"/>
        </w:rPr>
        <w:t xml:space="preserve">La </w:t>
      </w:r>
      <w:r w:rsidRPr="00932913">
        <w:rPr>
          <w:rFonts w:cs="Calibri"/>
          <w:lang w:val="es-ES"/>
        </w:rPr>
        <w:t xml:space="preserve">motivación de este proyecto, es en parte la situación actual del mercado que </w:t>
      </w:r>
      <w:r w:rsidR="00CD3317" w:rsidRPr="00932913">
        <w:rPr>
          <w:rFonts w:cs="Calibri"/>
          <w:lang w:val="es-ES"/>
        </w:rPr>
        <w:t xml:space="preserve">se explicará en </w:t>
      </w:r>
      <w:r w:rsidR="0033725A" w:rsidRPr="00932913">
        <w:rPr>
          <w:rFonts w:cs="Calibri"/>
          <w:lang w:val="es-ES"/>
        </w:rPr>
        <w:fldChar w:fldCharType="begin"/>
      </w:r>
      <w:r w:rsidR="0033725A" w:rsidRPr="00932913">
        <w:rPr>
          <w:rFonts w:cs="Calibri"/>
          <w:lang w:val="es-ES"/>
        </w:rPr>
        <w:instrText xml:space="preserve"> REF _Ref452997897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ins w:id="3" w:author="Iñigo Alonso" w:date="2016-06-16T20:28:00Z">
        <w:r w:rsidR="00782CD7" w:rsidRPr="00782CD7">
          <w:rPr>
            <w:lang w:val="es-ES"/>
            <w:rPrChange w:id="4" w:author="Iñigo Alonso" w:date="2016-06-16T20:28:00Z">
              <w:rPr>
                <w:i/>
                <w:lang w:val="es-ES"/>
              </w:rPr>
            </w:rPrChange>
          </w:rPr>
          <w:t>1.3 Contexto</w:t>
        </w:r>
      </w:ins>
      <w:del w:id="5" w:author="Iñigo Alonso" w:date="2016-06-16T20:28:00Z">
        <w:r w:rsidR="00CD2F44" w:rsidRPr="00CD2F44" w:rsidDel="00782CD7">
          <w:rPr>
            <w:lang w:val="es-ES"/>
          </w:rPr>
          <w:delText>1.3 Contexto</w:delText>
        </w:r>
      </w:del>
      <w:r w:rsidR="0033725A" w:rsidRPr="00932913">
        <w:rPr>
          <w:rFonts w:cs="Calibri"/>
          <w:lang w:val="es-ES"/>
        </w:rPr>
        <w:fldChar w:fldCharType="end"/>
      </w:r>
      <w:r w:rsidRPr="00932913">
        <w:rPr>
          <w:rFonts w:cs="Calibri"/>
          <w:lang w:val="es-ES"/>
        </w:rPr>
        <w:t>, realizar</w:t>
      </w:r>
      <w:r w:rsidRPr="00A4681B">
        <w:rPr>
          <w:rFonts w:cs="Calibri"/>
          <w:lang w:val="es-ES"/>
        </w:rPr>
        <w:t xml:space="preserve"> un sistema de código abierto que facilite</w:t>
      </w:r>
      <w:r>
        <w:rPr>
          <w:rFonts w:cs="Calibri"/>
          <w:lang w:val="es-ES"/>
        </w:rPr>
        <w:t xml:space="preserve"> la tarea de creación de </w:t>
      </w:r>
      <w:proofErr w:type="spellStart"/>
      <w:r>
        <w:rPr>
          <w:rFonts w:cs="Calibri"/>
          <w:lang w:val="es-ES"/>
        </w:rPr>
        <w:t>crawlers</w:t>
      </w:r>
      <w:proofErr w:type="spellEnd"/>
      <w:r>
        <w:rPr>
          <w:rFonts w:cs="Calibri"/>
          <w:lang w:val="es-ES"/>
        </w:rPr>
        <w:t xml:space="preserve"> personalizados reduciendo significativamente el coste temporal y monetario.</w:t>
      </w:r>
      <w:r w:rsidRPr="00A4681B">
        <w:rPr>
          <w:rFonts w:cs="Calibri"/>
          <w:lang w:val="es-ES"/>
        </w:rPr>
        <w:t xml:space="preserve"> </w:t>
      </w:r>
    </w:p>
    <w:p w14:paraId="545C12DE" w14:textId="7447B396" w:rsidR="001C5A03" w:rsidRPr="00A4681B" w:rsidRDefault="001C5A03" w:rsidP="001C5A03">
      <w:pPr>
        <w:rPr>
          <w:rFonts w:cs="Calibri"/>
          <w:lang w:val="es-ES"/>
        </w:rPr>
      </w:pPr>
      <w:r w:rsidRPr="00A4681B">
        <w:rPr>
          <w:rFonts w:cs="Calibri"/>
          <w:lang w:val="es-ES"/>
        </w:rPr>
        <w:t xml:space="preserve">Al tener este sistema ya no solo es que puedas tener un sistema de personalización de </w:t>
      </w:r>
      <w:proofErr w:type="spellStart"/>
      <w:r w:rsidRPr="00A4681B">
        <w:rPr>
          <w:rFonts w:cs="Calibri"/>
          <w:lang w:val="es-ES"/>
        </w:rPr>
        <w:t>crawlers</w:t>
      </w:r>
      <w:proofErr w:type="spellEnd"/>
      <w:r w:rsidRPr="00A4681B">
        <w:rPr>
          <w:rFonts w:cs="Calibri"/>
          <w:lang w:val="es-ES"/>
        </w:rPr>
        <w:t xml:space="preserve"> de una forma rápida y muy fácil, sino que tomando como base este proyecto, se puede crear infinidad de ellos enfocados a otro tipo de sistemas que no sean el </w:t>
      </w:r>
      <w:proofErr w:type="spellStart"/>
      <w:r w:rsidRPr="00A4681B">
        <w:rPr>
          <w:rFonts w:cs="Calibri"/>
          <w:lang w:val="es-ES"/>
        </w:rPr>
        <w:t>crawling</w:t>
      </w:r>
      <w:proofErr w:type="spellEnd"/>
      <w:r w:rsidRPr="00A4681B">
        <w:rPr>
          <w:rFonts w:cs="Calibri"/>
          <w:lang w:val="es-ES"/>
        </w:rPr>
        <w:t>.</w:t>
      </w:r>
    </w:p>
    <w:p w14:paraId="7616BE85" w14:textId="7DC17D7F" w:rsidR="001C5A03" w:rsidRPr="00141527" w:rsidRDefault="001C5A03" w:rsidP="005406EA">
      <w:pPr>
        <w:rPr>
          <w:rFonts w:cs="Calibri"/>
          <w:lang w:val="es-ES"/>
        </w:rPr>
      </w:pPr>
      <w:r w:rsidRPr="00A4681B">
        <w:rPr>
          <w:rFonts w:cs="Calibri"/>
          <w:lang w:val="es-ES"/>
        </w:rPr>
        <w:t xml:space="preserve">Pero más allá del ámbito empresarial y/o utilidad, la mayor motivación de este proyecto es también personal. Como alumno de la especialidad de computación, tenía curiosidad por los sistemas webs, poder realizar uno completo por mí mismo aprendiendo varias tecnologías y </w:t>
      </w:r>
      <w:proofErr w:type="spellStart"/>
      <w:r w:rsidRPr="00A4681B">
        <w:rPr>
          <w:rFonts w:cs="Calibri"/>
          <w:lang w:val="es-ES"/>
        </w:rPr>
        <w:t>frameworks</w:t>
      </w:r>
      <w:proofErr w:type="spellEnd"/>
      <w:r w:rsidRPr="00A4681B">
        <w:rPr>
          <w:rFonts w:cs="Calibri"/>
          <w:lang w:val="es-ES"/>
        </w:rPr>
        <w:t xml:space="preserve"> en el proceso, aunque llevase más tiempo de la cuenta para realizarlo. Una motivación de aprendizaje, un reto para mí mismo y por el hecho de experimentar, y hacer un sistema más enfocado a software, dado que en mi especialización no he podido indagar en ese aspecto.</w:t>
      </w:r>
    </w:p>
    <w:p w14:paraId="6197EE13" w14:textId="77777777" w:rsidR="00620303" w:rsidRPr="00A4681B" w:rsidRDefault="001C5A03" w:rsidP="004E130D">
      <w:pPr>
        <w:pStyle w:val="Ttulo2"/>
        <w:rPr>
          <w:i w:val="0"/>
          <w:lang w:val="es-ES"/>
        </w:rPr>
      </w:pPr>
      <w:bookmarkStart w:id="6" w:name="_Ref452997897"/>
      <w:bookmarkStart w:id="7" w:name="_Toc453868063"/>
      <w:r>
        <w:rPr>
          <w:i w:val="0"/>
          <w:lang w:val="es-ES"/>
        </w:rPr>
        <w:t>1.3</w:t>
      </w:r>
      <w:r w:rsidR="004E130D" w:rsidRPr="00A4681B">
        <w:rPr>
          <w:i w:val="0"/>
          <w:lang w:val="es-ES"/>
        </w:rPr>
        <w:t xml:space="preserve"> </w:t>
      </w:r>
      <w:r w:rsidR="00620303" w:rsidRPr="00A4681B">
        <w:rPr>
          <w:i w:val="0"/>
          <w:lang w:val="es-ES"/>
        </w:rPr>
        <w:t>Contexto</w:t>
      </w:r>
      <w:bookmarkEnd w:id="6"/>
      <w:bookmarkEnd w:id="7"/>
    </w:p>
    <w:p w14:paraId="0D6F62A7" w14:textId="078160B1" w:rsidR="001F2111" w:rsidRPr="00A4681B" w:rsidRDefault="00620303" w:rsidP="002F4340">
      <w:pPr>
        <w:rPr>
          <w:rFonts w:cs="Calibri"/>
          <w:lang w:val="es-ES"/>
        </w:rPr>
      </w:pPr>
      <w:r w:rsidRPr="00A4681B">
        <w:rPr>
          <w:rFonts w:cs="Calibri"/>
          <w:lang w:val="es-ES"/>
        </w:rPr>
        <w:t xml:space="preserve">Hoy en día no existen muchos sistemas de creación y personalización de </w:t>
      </w:r>
      <w:proofErr w:type="spellStart"/>
      <w:r w:rsidRPr="00A4681B">
        <w:rPr>
          <w:rFonts w:cs="Calibri"/>
          <w:lang w:val="es-ES"/>
        </w:rPr>
        <w:t>crawlers</w:t>
      </w:r>
      <w:proofErr w:type="spellEnd"/>
      <w:r w:rsidRPr="00A4681B">
        <w:rPr>
          <w:rFonts w:cs="Calibri"/>
          <w:lang w:val="es-ES"/>
        </w:rPr>
        <w:t xml:space="preserve">, dado que </w:t>
      </w:r>
      <w:r w:rsidR="00CD3317">
        <w:rPr>
          <w:rFonts w:cs="Calibri"/>
          <w:lang w:val="es-ES"/>
        </w:rPr>
        <w:t xml:space="preserve">es un tema complejo de manejar. </w:t>
      </w:r>
      <w:r w:rsidR="00414AC7">
        <w:rPr>
          <w:rFonts w:cs="Calibri"/>
          <w:lang w:val="es-ES"/>
        </w:rPr>
        <w:t xml:space="preserve">Existen compañías que </w:t>
      </w:r>
      <w:r w:rsidR="001F2111">
        <w:rPr>
          <w:rFonts w:cs="Calibri"/>
          <w:lang w:val="es-ES"/>
        </w:rPr>
        <w:t xml:space="preserve">controlan </w:t>
      </w:r>
      <w:r w:rsidR="00414AC7">
        <w:rPr>
          <w:rFonts w:cs="Calibri"/>
          <w:lang w:val="es-ES"/>
        </w:rPr>
        <w:t xml:space="preserve">el ámbito de los </w:t>
      </w:r>
      <w:proofErr w:type="spellStart"/>
      <w:r w:rsidR="00414AC7">
        <w:rPr>
          <w:rFonts w:cs="Calibri"/>
          <w:lang w:val="es-ES"/>
        </w:rPr>
        <w:t>crawlers</w:t>
      </w:r>
      <w:proofErr w:type="spellEnd"/>
      <w:r w:rsidR="00414AC7">
        <w:rPr>
          <w:rFonts w:cs="Calibri"/>
          <w:lang w:val="es-ES"/>
        </w:rPr>
        <w:t xml:space="preserve"> o buscadores web, pero todas ellas tienen debilidades, ya sea porque no se centran en información específica, no permiten personalizaciones detalladas u otros defectos que permiten existan necesidades a abordar</w:t>
      </w:r>
      <w:r w:rsidRPr="00A4681B">
        <w:rPr>
          <w:rFonts w:cs="Calibri"/>
          <w:lang w:val="es-ES"/>
        </w:rPr>
        <w:t>.</w:t>
      </w:r>
      <w:r w:rsidR="00414AC7">
        <w:rPr>
          <w:rFonts w:cs="Calibri"/>
          <w:lang w:val="es-ES"/>
        </w:rPr>
        <w:t xml:space="preserve"> Dentro de los sistemas existentes que predominan en la </w:t>
      </w:r>
      <w:r w:rsidR="001F2111">
        <w:rPr>
          <w:rFonts w:cs="Calibri"/>
          <w:lang w:val="es-ES"/>
        </w:rPr>
        <w:t>construcción de sistemas</w:t>
      </w:r>
      <w:r w:rsidR="00414AC7">
        <w:rPr>
          <w:rFonts w:cs="Calibri"/>
          <w:lang w:val="es-ES"/>
        </w:rPr>
        <w:t xml:space="preserve"> de </w:t>
      </w:r>
      <w:proofErr w:type="spellStart"/>
      <w:r w:rsidR="00414AC7">
        <w:rPr>
          <w:rFonts w:cs="Calibri"/>
          <w:lang w:val="es-ES"/>
        </w:rPr>
        <w:t>crawlers</w:t>
      </w:r>
      <w:proofErr w:type="spellEnd"/>
      <w:r w:rsidR="00414AC7">
        <w:rPr>
          <w:rFonts w:cs="Calibri"/>
          <w:lang w:val="es-ES"/>
        </w:rPr>
        <w:t xml:space="preserve"> personalizados,</w:t>
      </w:r>
      <w:r w:rsidR="001F2111">
        <w:rPr>
          <w:rFonts w:cs="Calibri"/>
          <w:lang w:val="es-ES"/>
        </w:rPr>
        <w:t xml:space="preserve"> más en relación a</w:t>
      </w:r>
      <w:r w:rsidR="00414AC7">
        <w:rPr>
          <w:rFonts w:cs="Calibri"/>
          <w:lang w:val="es-ES"/>
        </w:rPr>
        <w:t xml:space="preserve"> lo que se enfoca este proyecto, son, por ejemplo, </w:t>
      </w:r>
      <w:r w:rsidR="001F2111">
        <w:rPr>
          <w:rFonts w:cs="Calibri"/>
          <w:lang w:val="es-ES"/>
        </w:rPr>
        <w:t xml:space="preserve">80Legs, </w:t>
      </w:r>
      <w:proofErr w:type="spellStart"/>
      <w:r w:rsidR="001F2111">
        <w:rPr>
          <w:rFonts w:cs="Calibri"/>
          <w:lang w:val="es-ES"/>
        </w:rPr>
        <w:t>DataMiner</w:t>
      </w:r>
      <w:proofErr w:type="spellEnd"/>
      <w:r w:rsidR="001F2111">
        <w:rPr>
          <w:rFonts w:cs="Calibri"/>
          <w:lang w:val="es-ES"/>
        </w:rPr>
        <w:t xml:space="preserve">, </w:t>
      </w:r>
      <w:proofErr w:type="spellStart"/>
      <w:r w:rsidR="001F2111">
        <w:rPr>
          <w:rFonts w:cs="Calibri"/>
          <w:lang w:val="es-ES"/>
        </w:rPr>
        <w:t>ScrapingHub</w:t>
      </w:r>
      <w:proofErr w:type="spellEnd"/>
      <w:r w:rsidR="0035361D">
        <w:rPr>
          <w:rFonts w:cs="Calibri"/>
          <w:lang w:val="es-ES"/>
        </w:rPr>
        <w:t>,</w:t>
      </w:r>
      <w:r w:rsidR="000F3AFD">
        <w:rPr>
          <w:rFonts w:cs="Calibri"/>
          <w:lang w:val="es-ES"/>
        </w:rPr>
        <w:t xml:space="preserve"> etc</w:t>
      </w:r>
      <w:r w:rsidR="0035361D">
        <w:rPr>
          <w:rFonts w:cs="Calibri"/>
          <w:lang w:val="es-ES"/>
        </w:rPr>
        <w:t>..</w:t>
      </w:r>
      <w:r w:rsidR="001F2111">
        <w:rPr>
          <w:rFonts w:cs="Calibri"/>
          <w:lang w:val="es-ES"/>
        </w:rPr>
        <w:t>.</w:t>
      </w:r>
      <w:r w:rsidR="00414AC7">
        <w:rPr>
          <w:rFonts w:cs="Calibri"/>
          <w:lang w:val="es-ES"/>
        </w:rPr>
        <w:t xml:space="preserve"> [W19]</w:t>
      </w:r>
    </w:p>
    <w:p w14:paraId="7A475D8C" w14:textId="09671CC7" w:rsidR="00620303" w:rsidRPr="00A4681B" w:rsidRDefault="00620303" w:rsidP="002F4340">
      <w:pPr>
        <w:rPr>
          <w:rFonts w:cs="Calibri"/>
          <w:lang w:val="es-ES"/>
        </w:rPr>
      </w:pPr>
      <w:r w:rsidRPr="00A4681B">
        <w:rPr>
          <w:rFonts w:cs="Calibri"/>
          <w:lang w:val="es-ES"/>
        </w:rPr>
        <w:t xml:space="preserve">Cuando las empresas necesitan este tipo de sistemas, o se ven forzados a crear un </w:t>
      </w:r>
      <w:proofErr w:type="spellStart"/>
      <w:r w:rsidRPr="00A4681B">
        <w:rPr>
          <w:rFonts w:cs="Calibri"/>
          <w:lang w:val="es-ES"/>
        </w:rPr>
        <w:t>crawler</w:t>
      </w:r>
      <w:proofErr w:type="spellEnd"/>
      <w:r w:rsidRPr="00A4681B">
        <w:rPr>
          <w:rFonts w:cs="Calibri"/>
          <w:lang w:val="es-ES"/>
        </w:rPr>
        <w:t xml:space="preserve"> desde cero, o a buscar otro método para </w:t>
      </w:r>
      <w:r w:rsidR="00122823">
        <w:rPr>
          <w:rFonts w:cs="Calibri"/>
          <w:lang w:val="es-ES"/>
        </w:rPr>
        <w:t>la recogida de esta información, como los que se acaban de nombrar, pero estos ofrecen poca variedad en la personalización y además no son baratos.</w:t>
      </w:r>
    </w:p>
    <w:p w14:paraId="1D7CE688" w14:textId="1F264276" w:rsidR="00CD3317" w:rsidRDefault="00CD3317" w:rsidP="001C5A03">
      <w:pPr>
        <w:rPr>
          <w:rFonts w:cs="Calibri"/>
          <w:i/>
          <w:lang w:val="es-ES"/>
        </w:rPr>
      </w:pPr>
      <w:r>
        <w:rPr>
          <w:rFonts w:cs="Calibri"/>
          <w:lang w:val="es-ES"/>
        </w:rPr>
        <w:t>A</w:t>
      </w:r>
      <w:r w:rsidR="00620303" w:rsidRPr="00A4681B">
        <w:rPr>
          <w:rFonts w:cs="Calibri"/>
          <w:lang w:val="es-ES"/>
        </w:rPr>
        <w:t xml:space="preserve">sí, un sistema de código abierto como este, sencillo de utilizar, que gestiona los recursos de forma eficiente y rápido de instalarse en cualquier sistema, sería utilizado por muchísimos usuarios, sobretodo empresas guiadas más en la búsqueda de información concreta a través de los </w:t>
      </w:r>
      <w:proofErr w:type="spellStart"/>
      <w:r w:rsidR="00620303" w:rsidRPr="00CD3317">
        <w:rPr>
          <w:rFonts w:cs="Calibri"/>
          <w:i/>
          <w:lang w:val="es-ES"/>
        </w:rPr>
        <w:t>focused</w:t>
      </w:r>
      <w:proofErr w:type="spellEnd"/>
      <w:r w:rsidR="00620303" w:rsidRPr="00CD3317">
        <w:rPr>
          <w:rFonts w:cs="Calibri"/>
          <w:i/>
          <w:lang w:val="es-ES"/>
        </w:rPr>
        <w:t xml:space="preserve"> </w:t>
      </w:r>
      <w:proofErr w:type="spellStart"/>
      <w:r w:rsidR="00620303" w:rsidRPr="00CD3317">
        <w:rPr>
          <w:rFonts w:cs="Calibri"/>
          <w:i/>
          <w:lang w:val="es-ES"/>
        </w:rPr>
        <w:t>crawlers</w:t>
      </w:r>
      <w:proofErr w:type="spellEnd"/>
      <w:r w:rsidR="00620303" w:rsidRPr="00CD3317">
        <w:rPr>
          <w:rFonts w:cs="Calibri"/>
          <w:i/>
          <w:lang w:val="es-ES"/>
        </w:rPr>
        <w:t>.</w:t>
      </w:r>
    </w:p>
    <w:p w14:paraId="19D07BBE" w14:textId="77777777" w:rsidR="00AF7F25" w:rsidRPr="00A4681B" w:rsidRDefault="00AF7F25" w:rsidP="001C5A03">
      <w:pPr>
        <w:rPr>
          <w:rFonts w:cs="Calibri"/>
          <w:lang w:val="es-ES"/>
        </w:rPr>
      </w:pPr>
    </w:p>
    <w:p w14:paraId="598D414B" w14:textId="166111ED" w:rsidR="00063BA4" w:rsidRPr="00A4681B" w:rsidRDefault="001C5A03" w:rsidP="005406EA">
      <w:pPr>
        <w:pStyle w:val="Ttulo2"/>
        <w:rPr>
          <w:lang w:val="es-ES"/>
        </w:rPr>
      </w:pPr>
      <w:bookmarkStart w:id="8" w:name="_Toc453868064"/>
      <w:r>
        <w:rPr>
          <w:i w:val="0"/>
          <w:lang w:val="es-ES"/>
        </w:rPr>
        <w:lastRenderedPageBreak/>
        <w:t>1.4</w:t>
      </w:r>
      <w:r w:rsidR="004E130D" w:rsidRPr="00A4681B">
        <w:rPr>
          <w:i w:val="0"/>
          <w:lang w:val="es-ES"/>
        </w:rPr>
        <w:t xml:space="preserve"> </w:t>
      </w:r>
      <w:r w:rsidR="00E84A1A">
        <w:rPr>
          <w:i w:val="0"/>
          <w:lang w:val="es-ES"/>
        </w:rPr>
        <w:t>Tecnologías y sistemas relacionados.</w:t>
      </w:r>
      <w:bookmarkEnd w:id="8"/>
    </w:p>
    <w:p w14:paraId="2039097B" w14:textId="24F96A7F" w:rsidR="00CD3317" w:rsidRDefault="00CD3317" w:rsidP="002F4340">
      <w:pPr>
        <w:rPr>
          <w:rFonts w:cs="Calibri"/>
          <w:lang w:val="es-ES"/>
        </w:rPr>
      </w:pPr>
      <w:r>
        <w:rPr>
          <w:rFonts w:cs="Calibri"/>
          <w:lang w:val="es-ES"/>
        </w:rPr>
        <w:t xml:space="preserve">El sistema creará los </w:t>
      </w:r>
      <w:proofErr w:type="spellStart"/>
      <w:r>
        <w:rPr>
          <w:rFonts w:cs="Calibri"/>
          <w:lang w:val="es-ES"/>
        </w:rPr>
        <w:t>crawlers</w:t>
      </w:r>
      <w:proofErr w:type="spellEnd"/>
      <w:r>
        <w:rPr>
          <w:rFonts w:cs="Calibri"/>
          <w:lang w:val="es-ES"/>
        </w:rPr>
        <w:t xml:space="preserve"> utilizando </w:t>
      </w:r>
      <w:proofErr w:type="spellStart"/>
      <w:r>
        <w:rPr>
          <w:rFonts w:cs="Calibri"/>
          <w:lang w:val="es-ES"/>
        </w:rPr>
        <w:t>Docker</w:t>
      </w:r>
      <w:proofErr w:type="spellEnd"/>
      <w:r>
        <w:rPr>
          <w:rFonts w:cs="Calibri"/>
          <w:lang w:val="es-ES"/>
        </w:rPr>
        <w:t xml:space="preserve">. </w:t>
      </w:r>
      <w:proofErr w:type="spellStart"/>
      <w:r w:rsidR="007379B0" w:rsidRPr="00A4681B">
        <w:rPr>
          <w:rFonts w:cs="Calibri"/>
          <w:lang w:val="es-ES"/>
        </w:rPr>
        <w:t>Docker</w:t>
      </w:r>
      <w:proofErr w:type="spellEnd"/>
      <w:r w:rsidR="007379B0" w:rsidRPr="00A4681B">
        <w:rPr>
          <w:rFonts w:cs="Calibri"/>
          <w:lang w:val="es-ES"/>
        </w:rPr>
        <w:t xml:space="preserve"> es una tecnología nueva, pero muy potente, así pues, ahora mismo, muchas empresas est</w:t>
      </w:r>
      <w:r w:rsidR="00CB06AA" w:rsidRPr="00A4681B">
        <w:rPr>
          <w:rFonts w:cs="Calibri"/>
          <w:lang w:val="es-ES"/>
        </w:rPr>
        <w:t xml:space="preserve">án apostando por ella, subiendo sus sistemas encapsulados en contenedores </w:t>
      </w:r>
      <w:proofErr w:type="spellStart"/>
      <w:r w:rsidR="00CB06AA" w:rsidRPr="00A4681B">
        <w:rPr>
          <w:rFonts w:cs="Calibri"/>
          <w:lang w:val="es-ES"/>
        </w:rPr>
        <w:t>Docker</w:t>
      </w:r>
      <w:proofErr w:type="spellEnd"/>
      <w:r w:rsidR="00CB06AA" w:rsidRPr="00A4681B">
        <w:rPr>
          <w:rFonts w:cs="Calibri"/>
          <w:lang w:val="es-ES"/>
        </w:rPr>
        <w:t xml:space="preserve"> a </w:t>
      </w:r>
      <w:r w:rsidR="000F3AFD">
        <w:rPr>
          <w:rFonts w:cs="Calibri"/>
          <w:lang w:val="es-ES"/>
        </w:rPr>
        <w:t>[</w:t>
      </w:r>
      <w:r w:rsidR="007B2E62">
        <w:rPr>
          <w:rFonts w:cs="Calibri"/>
          <w:lang w:val="es-ES"/>
        </w:rPr>
        <w:t>W11</w:t>
      </w:r>
      <w:r w:rsidR="000F3AFD">
        <w:rPr>
          <w:rFonts w:cs="Calibri"/>
          <w:lang w:val="es-ES"/>
        </w:rPr>
        <w:t>]</w:t>
      </w:r>
      <w:r w:rsidR="00CB06AA" w:rsidRPr="00A4681B">
        <w:rPr>
          <w:rFonts w:cs="Calibri"/>
          <w:lang w:val="es-ES"/>
        </w:rPr>
        <w:t xml:space="preserve"> (plataforma de repositorios </w:t>
      </w:r>
      <w:proofErr w:type="spellStart"/>
      <w:r w:rsidR="00CB06AA" w:rsidRPr="00A4681B">
        <w:rPr>
          <w:rFonts w:cs="Calibri"/>
          <w:lang w:val="es-ES"/>
        </w:rPr>
        <w:t>Docker</w:t>
      </w:r>
      <w:proofErr w:type="spellEnd"/>
      <w:r w:rsidR="00CB06AA" w:rsidRPr="00A4681B">
        <w:rPr>
          <w:rFonts w:cs="Calibri"/>
          <w:lang w:val="es-ES"/>
        </w:rPr>
        <w:t xml:space="preserve">), y los </w:t>
      </w:r>
      <w:r w:rsidR="007379B0" w:rsidRPr="00A4681B">
        <w:rPr>
          <w:rFonts w:cs="Calibri"/>
          <w:lang w:val="es-ES"/>
        </w:rPr>
        <w:t xml:space="preserve">sistemas de </w:t>
      </w:r>
      <w:proofErr w:type="spellStart"/>
      <w:r w:rsidR="007379B0" w:rsidRPr="00A4681B">
        <w:rPr>
          <w:rFonts w:cs="Calibri"/>
          <w:lang w:val="es-ES"/>
        </w:rPr>
        <w:t>crawling</w:t>
      </w:r>
      <w:proofErr w:type="spellEnd"/>
      <w:r w:rsidR="007379B0" w:rsidRPr="00A4681B">
        <w:rPr>
          <w:rFonts w:cs="Calibri"/>
          <w:lang w:val="es-ES"/>
        </w:rPr>
        <w:t xml:space="preserve"> no se quedan atrás, por </w:t>
      </w:r>
      <w:r w:rsidR="00385CB4" w:rsidRPr="00A4681B">
        <w:rPr>
          <w:rFonts w:cs="Calibri"/>
          <w:lang w:val="es-ES"/>
        </w:rPr>
        <w:t>ejemplo,</w:t>
      </w:r>
      <w:r w:rsidR="007379B0" w:rsidRPr="00A4681B">
        <w:rPr>
          <w:rFonts w:cs="Calibri"/>
          <w:lang w:val="es-ES"/>
        </w:rPr>
        <w:t xml:space="preserve"> </w:t>
      </w:r>
      <w:r w:rsidR="000F3AFD">
        <w:rPr>
          <w:rFonts w:cs="Calibri"/>
          <w:lang w:val="es-ES"/>
        </w:rPr>
        <w:t>[</w:t>
      </w:r>
      <w:r w:rsidR="007B2E62">
        <w:rPr>
          <w:rFonts w:cs="Calibri"/>
          <w:i/>
          <w:lang w:val="es-ES"/>
        </w:rPr>
        <w:t>W9</w:t>
      </w:r>
      <w:r w:rsidR="000F3AFD" w:rsidRPr="00533311">
        <w:rPr>
          <w:rFonts w:cs="Calibri"/>
          <w:lang w:val="es-ES"/>
        </w:rPr>
        <w:t>]</w:t>
      </w:r>
      <w:r w:rsidR="00CB06AA" w:rsidRPr="00A4681B">
        <w:rPr>
          <w:rFonts w:cs="Calibri"/>
          <w:i/>
          <w:lang w:val="es-ES"/>
        </w:rPr>
        <w:t xml:space="preserve">, </w:t>
      </w:r>
      <w:r w:rsidR="00CB06AA" w:rsidRPr="00A4681B">
        <w:rPr>
          <w:rFonts w:cs="Calibri"/>
          <w:lang w:val="es-ES"/>
        </w:rPr>
        <w:t xml:space="preserve">tiene tanto una imagen </w:t>
      </w:r>
      <w:proofErr w:type="spellStart"/>
      <w:r w:rsidR="00CB06AA" w:rsidRPr="00A4681B">
        <w:rPr>
          <w:rFonts w:cs="Calibri"/>
          <w:lang w:val="es-ES"/>
        </w:rPr>
        <w:t>Docker</w:t>
      </w:r>
      <w:proofErr w:type="spellEnd"/>
      <w:r w:rsidR="00CB06AA" w:rsidRPr="00A4681B">
        <w:rPr>
          <w:rFonts w:cs="Calibri"/>
          <w:lang w:val="es-ES"/>
        </w:rPr>
        <w:t xml:space="preserve"> subida al </w:t>
      </w:r>
      <w:proofErr w:type="spellStart"/>
      <w:r w:rsidR="00CB06AA" w:rsidRPr="00A4681B">
        <w:rPr>
          <w:rFonts w:cs="Calibri"/>
          <w:lang w:val="es-ES"/>
        </w:rPr>
        <w:t>Dockerhub</w:t>
      </w:r>
      <w:proofErr w:type="spellEnd"/>
      <w:r w:rsidR="00CB06AA" w:rsidRPr="00A4681B">
        <w:rPr>
          <w:rFonts w:cs="Calibri"/>
          <w:lang w:val="es-ES"/>
        </w:rPr>
        <w:t xml:space="preserve">, como el fichero </w:t>
      </w:r>
      <w:proofErr w:type="spellStart"/>
      <w:r w:rsidR="00CB06AA" w:rsidRPr="00A4681B">
        <w:rPr>
          <w:rFonts w:cs="Calibri"/>
          <w:lang w:val="es-ES"/>
        </w:rPr>
        <w:t>Dockerfile</w:t>
      </w:r>
      <w:proofErr w:type="spellEnd"/>
      <w:r w:rsidR="00CB06AA" w:rsidRPr="00A4681B">
        <w:rPr>
          <w:rFonts w:cs="Calibri"/>
          <w:lang w:val="es-ES"/>
        </w:rPr>
        <w:t xml:space="preserve"> y las instrucciones para los usuarios que quieren personalizar </w:t>
      </w:r>
      <w:proofErr w:type="spellStart"/>
      <w:r w:rsidR="00CB06AA" w:rsidRPr="00A4681B">
        <w:rPr>
          <w:rFonts w:cs="Calibri"/>
          <w:i/>
          <w:lang w:val="es-ES"/>
        </w:rPr>
        <w:t>Nutch</w:t>
      </w:r>
      <w:proofErr w:type="spellEnd"/>
      <w:r w:rsidR="00CB06AA" w:rsidRPr="00A4681B">
        <w:rPr>
          <w:rFonts w:cs="Calibri"/>
          <w:lang w:val="es-ES"/>
        </w:rPr>
        <w:t xml:space="preserve"> </w:t>
      </w:r>
      <w:r w:rsidR="00F94C2C">
        <w:rPr>
          <w:rFonts w:cs="Calibri"/>
          <w:lang w:val="es-ES"/>
        </w:rPr>
        <w:t xml:space="preserve"> (el sistema de </w:t>
      </w:r>
      <w:proofErr w:type="spellStart"/>
      <w:r w:rsidR="00F94C2C">
        <w:rPr>
          <w:rFonts w:cs="Calibri"/>
          <w:lang w:val="es-ES"/>
        </w:rPr>
        <w:t>crawler</w:t>
      </w:r>
      <w:proofErr w:type="spellEnd"/>
      <w:r w:rsidR="00F94C2C">
        <w:rPr>
          <w:rFonts w:cs="Calibri"/>
          <w:lang w:val="es-ES"/>
        </w:rPr>
        <w:t xml:space="preserve"> que este proyecto soporta por defecto) </w:t>
      </w:r>
      <w:r w:rsidR="00CB06AA" w:rsidRPr="00A4681B">
        <w:rPr>
          <w:rFonts w:cs="Calibri"/>
          <w:lang w:val="es-ES"/>
        </w:rPr>
        <w:t xml:space="preserve">con </w:t>
      </w:r>
      <w:proofErr w:type="spellStart"/>
      <w:r w:rsidR="00CB06AA" w:rsidRPr="00A4681B">
        <w:rPr>
          <w:rFonts w:cs="Calibri"/>
          <w:lang w:val="es-ES"/>
        </w:rPr>
        <w:t>Docker</w:t>
      </w:r>
      <w:proofErr w:type="spellEnd"/>
      <w:r w:rsidR="00CB06AA" w:rsidRPr="00A4681B">
        <w:rPr>
          <w:rFonts w:cs="Calibri"/>
          <w:lang w:val="es-ES"/>
        </w:rPr>
        <w:t>.</w:t>
      </w:r>
    </w:p>
    <w:p w14:paraId="390885F3" w14:textId="6D4CB8A7" w:rsidR="00CB06AA" w:rsidRDefault="00CD3317" w:rsidP="002F4340">
      <w:pPr>
        <w:rPr>
          <w:rFonts w:cs="Calibri"/>
          <w:lang w:val="es-ES"/>
        </w:rPr>
      </w:pPr>
      <w:r>
        <w:rPr>
          <w:rFonts w:cs="Calibri"/>
          <w:lang w:val="es-ES"/>
        </w:rPr>
        <w:t xml:space="preserve">Relacionado con sistemas más allá de la encapsulación de </w:t>
      </w:r>
      <w:proofErr w:type="spellStart"/>
      <w:r>
        <w:rPr>
          <w:rFonts w:cs="Calibri"/>
          <w:lang w:val="es-ES"/>
        </w:rPr>
        <w:t>Nutch</w:t>
      </w:r>
      <w:proofErr w:type="spellEnd"/>
      <w:r>
        <w:rPr>
          <w:rFonts w:cs="Calibri"/>
          <w:lang w:val="es-ES"/>
        </w:rPr>
        <w:t xml:space="preserve"> no existe nada actualmente, así que además de a través de tutoriales, los ejemplos útiles sobre los que poder aprender o extraer algo interesante son estas encapsulaciones de sistemas en </w:t>
      </w:r>
      <w:proofErr w:type="spellStart"/>
      <w:r>
        <w:rPr>
          <w:rFonts w:cs="Calibri"/>
          <w:lang w:val="es-ES"/>
        </w:rPr>
        <w:t>Docker</w:t>
      </w:r>
      <w:proofErr w:type="spellEnd"/>
      <w:r>
        <w:rPr>
          <w:rFonts w:cs="Calibri"/>
          <w:lang w:val="es-ES"/>
        </w:rPr>
        <w:t xml:space="preserve"> que básicamente son la puesta en marcha de un sistema operativo y la descarga del sistema a utilizar, su configuración e instalación a través de comandos de la API de </w:t>
      </w:r>
      <w:proofErr w:type="spellStart"/>
      <w:r>
        <w:rPr>
          <w:rFonts w:cs="Calibri"/>
          <w:lang w:val="es-ES"/>
        </w:rPr>
        <w:t>Docker</w:t>
      </w:r>
      <w:proofErr w:type="spellEnd"/>
      <w:r>
        <w:rPr>
          <w:rFonts w:cs="Calibri"/>
          <w:lang w:val="es-ES"/>
        </w:rPr>
        <w:t>.</w:t>
      </w:r>
    </w:p>
    <w:p w14:paraId="15DFB4E1" w14:textId="6F4298FC" w:rsidR="00F94C2C" w:rsidRDefault="00F94C2C" w:rsidP="002F4340">
      <w:pPr>
        <w:rPr>
          <w:rFonts w:cs="Calibri"/>
          <w:lang w:val="es-ES"/>
        </w:rPr>
      </w:pPr>
      <w:r>
        <w:rPr>
          <w:rFonts w:cs="Calibri"/>
          <w:lang w:val="es-ES"/>
        </w:rPr>
        <w:t xml:space="preserve">En referencia a proyectos de </w:t>
      </w:r>
      <w:proofErr w:type="spellStart"/>
      <w:r>
        <w:rPr>
          <w:rFonts w:cs="Calibri"/>
          <w:lang w:val="es-ES"/>
        </w:rPr>
        <w:t>Nutch</w:t>
      </w:r>
      <w:proofErr w:type="spellEnd"/>
      <w:r>
        <w:rPr>
          <w:rFonts w:cs="Calibri"/>
          <w:lang w:val="es-ES"/>
        </w:rPr>
        <w:t xml:space="preserve">, se pudo extraer el set-up del mismo en proyectos </w:t>
      </w:r>
      <w:proofErr w:type="spellStart"/>
      <w:r>
        <w:rPr>
          <w:rFonts w:cs="Calibri"/>
          <w:lang w:val="es-ES"/>
        </w:rPr>
        <w:t>Docker</w:t>
      </w:r>
      <w:proofErr w:type="spellEnd"/>
      <w:r>
        <w:rPr>
          <w:rFonts w:cs="Calibri"/>
          <w:lang w:val="es-ES"/>
        </w:rPr>
        <w:t>, pero tuvo que modificarse respecto a funcionalida</w:t>
      </w:r>
      <w:r w:rsidR="00795D1D">
        <w:rPr>
          <w:rFonts w:cs="Calibri"/>
          <w:lang w:val="es-ES"/>
        </w:rPr>
        <w:t xml:space="preserve">des internas de </w:t>
      </w:r>
      <w:proofErr w:type="spellStart"/>
      <w:r w:rsidR="00795D1D">
        <w:rPr>
          <w:rFonts w:cs="Calibri"/>
          <w:lang w:val="es-ES"/>
        </w:rPr>
        <w:t>N</w:t>
      </w:r>
      <w:r>
        <w:rPr>
          <w:rFonts w:cs="Calibri"/>
          <w:lang w:val="es-ES"/>
        </w:rPr>
        <w:t>utch</w:t>
      </w:r>
      <w:proofErr w:type="spellEnd"/>
      <w:r>
        <w:rPr>
          <w:rFonts w:cs="Calibri"/>
          <w:lang w:val="es-ES"/>
        </w:rPr>
        <w:t xml:space="preserve"> (scripts) y extraer ciertas herramientas como </w:t>
      </w:r>
      <w:proofErr w:type="spellStart"/>
      <w:r>
        <w:rPr>
          <w:rFonts w:cs="Calibri"/>
          <w:lang w:val="es-ES"/>
        </w:rPr>
        <w:t>Solr</w:t>
      </w:r>
      <w:proofErr w:type="spellEnd"/>
      <w:r>
        <w:rPr>
          <w:rFonts w:cs="Calibri"/>
          <w:lang w:val="es-ES"/>
        </w:rPr>
        <w:t xml:space="preserve"> y HDFS para las primeras versiones.</w:t>
      </w:r>
      <w:r w:rsidR="00AF7F25">
        <w:rPr>
          <w:rFonts w:cs="Calibri"/>
          <w:lang w:val="es-ES"/>
        </w:rPr>
        <w:t xml:space="preserve"> </w:t>
      </w:r>
      <w:r>
        <w:rPr>
          <w:rFonts w:cs="Calibri"/>
          <w:lang w:val="es-ES"/>
        </w:rPr>
        <w:t xml:space="preserve">Sobretodo estos proyectos sirvieron para tener una base mínima sobre la que más tarde, poder construir el sistema de personalización, el cual modifica propiedades y configuraciones de </w:t>
      </w:r>
      <w:proofErr w:type="spellStart"/>
      <w:r>
        <w:rPr>
          <w:rFonts w:cs="Calibri"/>
          <w:lang w:val="es-ES"/>
        </w:rPr>
        <w:t>Nutch</w:t>
      </w:r>
      <w:proofErr w:type="spellEnd"/>
      <w:r>
        <w:rPr>
          <w:rFonts w:cs="Calibri"/>
          <w:lang w:val="es-ES"/>
        </w:rPr>
        <w:t xml:space="preserve"> y de </w:t>
      </w:r>
      <w:proofErr w:type="spellStart"/>
      <w:r>
        <w:rPr>
          <w:rFonts w:cs="Calibri"/>
          <w:lang w:val="es-ES"/>
        </w:rPr>
        <w:t>Docker</w:t>
      </w:r>
      <w:proofErr w:type="spellEnd"/>
      <w:r>
        <w:rPr>
          <w:rFonts w:cs="Calibri"/>
          <w:lang w:val="es-ES"/>
        </w:rPr>
        <w:t>.</w:t>
      </w:r>
    </w:p>
    <w:p w14:paraId="012B0DD6" w14:textId="3354CA7E" w:rsidR="00F94C2C" w:rsidRDefault="00F94C2C" w:rsidP="002F4340">
      <w:pPr>
        <w:rPr>
          <w:rFonts w:cs="Calibri"/>
          <w:lang w:val="es-ES"/>
        </w:rPr>
      </w:pPr>
      <w:r>
        <w:rPr>
          <w:rFonts w:cs="Calibri"/>
          <w:lang w:val="es-ES"/>
        </w:rPr>
        <w:t xml:space="preserve">También se utilizó la documentación oficial de </w:t>
      </w:r>
      <w:proofErr w:type="spellStart"/>
      <w:r>
        <w:rPr>
          <w:rFonts w:cs="Calibri"/>
          <w:lang w:val="es-ES"/>
        </w:rPr>
        <w:t>Nutch</w:t>
      </w:r>
      <w:proofErr w:type="spellEnd"/>
      <w:r>
        <w:rPr>
          <w:rFonts w:cs="Calibri"/>
          <w:lang w:val="es-ES"/>
        </w:rPr>
        <w:t xml:space="preserve"> para saber su funcionamiento, sus posibilidades de configuración qué hay que editar si se quieren ciertos cambios en el sistema.</w:t>
      </w:r>
    </w:p>
    <w:p w14:paraId="0439B053" w14:textId="56E905EF" w:rsidR="00856B51" w:rsidRPr="00A4681B" w:rsidRDefault="00F94C2C" w:rsidP="002F4340">
      <w:pPr>
        <w:rPr>
          <w:rFonts w:cs="Calibri"/>
          <w:lang w:val="es-ES"/>
        </w:rPr>
      </w:pPr>
      <w:r>
        <w:rPr>
          <w:rFonts w:cs="Calibri"/>
          <w:lang w:val="es-ES"/>
        </w:rPr>
        <w:t>E</w:t>
      </w:r>
      <w:r w:rsidR="00CB06AA" w:rsidRPr="00A4681B">
        <w:rPr>
          <w:rFonts w:cs="Calibri"/>
          <w:lang w:val="es-ES"/>
        </w:rPr>
        <w:t xml:space="preserve">n la parte de </w:t>
      </w:r>
      <w:proofErr w:type="spellStart"/>
      <w:r w:rsidR="00CB06AA" w:rsidRPr="00A4681B">
        <w:rPr>
          <w:rFonts w:cs="Calibri"/>
          <w:lang w:val="es-ES"/>
        </w:rPr>
        <w:t>Docker</w:t>
      </w:r>
      <w:proofErr w:type="spellEnd"/>
      <w:r w:rsidR="00CB06AA" w:rsidRPr="00A4681B">
        <w:rPr>
          <w:rFonts w:cs="Calibri"/>
          <w:lang w:val="es-ES"/>
        </w:rPr>
        <w:t xml:space="preserve">, todo lo que se encontró sirvió para probar sobre ellos o tomarlos como fuente de inspiración y aprendizaje, y se tuvo que realizar el sistema de </w:t>
      </w:r>
      <w:proofErr w:type="spellStart"/>
      <w:r w:rsidR="00CB06AA" w:rsidRPr="00A4681B">
        <w:rPr>
          <w:rFonts w:cs="Calibri"/>
          <w:lang w:val="es-ES"/>
        </w:rPr>
        <w:t>Docker</w:t>
      </w:r>
      <w:proofErr w:type="spellEnd"/>
      <w:r w:rsidR="00CB06AA" w:rsidRPr="00A4681B">
        <w:rPr>
          <w:rFonts w:cs="Calibri"/>
          <w:lang w:val="es-ES"/>
        </w:rPr>
        <w:t xml:space="preserve"> y el sistema de </w:t>
      </w:r>
      <w:proofErr w:type="spellStart"/>
      <w:r w:rsidR="00CB06AA" w:rsidRPr="00A4681B">
        <w:rPr>
          <w:rFonts w:cs="Calibri"/>
          <w:lang w:val="es-ES"/>
        </w:rPr>
        <w:t>crawling</w:t>
      </w:r>
      <w:proofErr w:type="spellEnd"/>
      <w:r w:rsidR="00CB06AA" w:rsidRPr="00A4681B">
        <w:rPr>
          <w:rFonts w:cs="Calibri"/>
          <w:lang w:val="es-ES"/>
        </w:rPr>
        <w:t xml:space="preserve"> casi desde cero, pues no había nada que </w:t>
      </w:r>
      <w:r>
        <w:rPr>
          <w:rFonts w:cs="Calibri"/>
          <w:lang w:val="es-ES"/>
        </w:rPr>
        <w:t xml:space="preserve">encajase con lo que se buscaba. </w:t>
      </w:r>
      <w:proofErr w:type="spellStart"/>
      <w:r w:rsidR="00CB06AA" w:rsidRPr="00A4681B">
        <w:rPr>
          <w:rFonts w:cs="Calibri"/>
          <w:lang w:val="es-ES"/>
        </w:rPr>
        <w:t>Docker</w:t>
      </w:r>
      <w:proofErr w:type="spellEnd"/>
      <w:r w:rsidR="00CB06AA" w:rsidRPr="00A4681B">
        <w:rPr>
          <w:rFonts w:cs="Calibri"/>
          <w:lang w:val="es-ES"/>
        </w:rPr>
        <w:t xml:space="preserve">, al ser una totalmente nueva, </w:t>
      </w:r>
      <w:r w:rsidR="00856B51" w:rsidRPr="00A4681B">
        <w:rPr>
          <w:rFonts w:cs="Calibri"/>
          <w:lang w:val="es-ES"/>
        </w:rPr>
        <w:t>y parte de la base del sistema, se tuvo que invertir tiempo en conocer el funcionamiento básico y útil para el proyecto y ver qué posibilidades daba a parte de la funcionalidad base.</w:t>
      </w:r>
    </w:p>
    <w:p w14:paraId="6799CED0" w14:textId="44958A93" w:rsidR="00063BA4" w:rsidRPr="00A4681B" w:rsidRDefault="00856B51" w:rsidP="002F4340">
      <w:pPr>
        <w:rPr>
          <w:rFonts w:cs="Calibri"/>
          <w:lang w:val="es-ES"/>
        </w:rPr>
      </w:pPr>
      <w:r w:rsidRPr="00A4681B">
        <w:rPr>
          <w:rFonts w:cs="Calibri"/>
          <w:lang w:val="es-ES"/>
        </w:rPr>
        <w:t xml:space="preserve">Por el lado de la realización de un Shell propio, </w:t>
      </w:r>
      <w:r w:rsidR="00063BA4" w:rsidRPr="00A4681B">
        <w:rPr>
          <w:rFonts w:cs="Calibri"/>
          <w:lang w:val="es-ES"/>
        </w:rPr>
        <w:t xml:space="preserve">se investigó sobre sistemas que acelerasen el proceso de creación de este, y </w:t>
      </w:r>
      <w:r w:rsidR="00063BA4" w:rsidRPr="00A4681B">
        <w:rPr>
          <w:rFonts w:cs="Calibri"/>
          <w:i/>
          <w:lang w:val="es-ES"/>
        </w:rPr>
        <w:t>Spring Framework</w:t>
      </w:r>
      <w:r w:rsidR="00063BA4" w:rsidRPr="00A4681B">
        <w:rPr>
          <w:rFonts w:cs="Calibri"/>
          <w:lang w:val="es-ES"/>
        </w:rPr>
        <w:t xml:space="preserve">, tiene un proyecto llamado </w:t>
      </w:r>
      <w:r w:rsidR="00063BA4" w:rsidRPr="00A4681B">
        <w:rPr>
          <w:rFonts w:cs="Calibri"/>
          <w:i/>
          <w:lang w:val="es-ES"/>
        </w:rPr>
        <w:t>Spring Shell</w:t>
      </w:r>
      <w:r w:rsidR="00063BA4" w:rsidRPr="00A4681B">
        <w:rPr>
          <w:rFonts w:cs="Calibri"/>
          <w:lang w:val="es-ES"/>
        </w:rPr>
        <w:t xml:space="preserve"> que permite con cierta facilidad la creación de comandos en una Shell propia.</w:t>
      </w:r>
    </w:p>
    <w:p w14:paraId="5AD14592" w14:textId="6B25CE45" w:rsidR="001C5A03" w:rsidRPr="00A4681B" w:rsidRDefault="00063BA4" w:rsidP="002F4340">
      <w:pPr>
        <w:rPr>
          <w:lang w:val="es-ES"/>
        </w:rPr>
      </w:pPr>
      <w:r w:rsidRPr="00A4681B">
        <w:rPr>
          <w:rFonts w:cs="Calibri"/>
          <w:lang w:val="es-ES"/>
        </w:rPr>
        <w:t xml:space="preserve">De la parte del sistema web, hay infinita variedad de ejemplos de sistemas web de código abierto. Para este sistema, se ha utilizado la documentación de los </w:t>
      </w:r>
      <w:proofErr w:type="spellStart"/>
      <w:r w:rsidRPr="00A4681B">
        <w:rPr>
          <w:rFonts w:cs="Calibri"/>
          <w:lang w:val="es-ES"/>
        </w:rPr>
        <w:t>fram</w:t>
      </w:r>
      <w:r w:rsidR="00F94C2C">
        <w:rPr>
          <w:rFonts w:cs="Calibri"/>
          <w:lang w:val="es-ES"/>
        </w:rPr>
        <w:t>eworks</w:t>
      </w:r>
      <w:proofErr w:type="spellEnd"/>
      <w:r w:rsidR="00F94C2C">
        <w:rPr>
          <w:rFonts w:cs="Calibri"/>
          <w:lang w:val="es-ES"/>
        </w:rPr>
        <w:t xml:space="preserve"> utilizados para la misma y tutoriales existentes de estos </w:t>
      </w:r>
      <w:proofErr w:type="spellStart"/>
      <w:r w:rsidR="00F94C2C">
        <w:rPr>
          <w:rFonts w:cs="Calibri"/>
          <w:lang w:val="es-ES"/>
        </w:rPr>
        <w:t>frameworks</w:t>
      </w:r>
      <w:proofErr w:type="spellEnd"/>
      <w:r w:rsidR="00F94C2C">
        <w:rPr>
          <w:rFonts w:cs="Calibri"/>
          <w:lang w:val="es-ES"/>
        </w:rPr>
        <w:t xml:space="preserve"> como de </w:t>
      </w:r>
      <w:proofErr w:type="spellStart"/>
      <w:r w:rsidR="00F94C2C">
        <w:rPr>
          <w:rFonts w:cs="Calibri"/>
          <w:lang w:val="es-ES"/>
        </w:rPr>
        <w:t>AngularJS</w:t>
      </w:r>
      <w:proofErr w:type="spellEnd"/>
      <w:r w:rsidR="00F94C2C">
        <w:rPr>
          <w:rFonts w:cs="Calibri"/>
          <w:lang w:val="es-ES"/>
        </w:rPr>
        <w:t xml:space="preserve"> o </w:t>
      </w:r>
      <w:proofErr w:type="spellStart"/>
      <w:r w:rsidR="00F94C2C">
        <w:rPr>
          <w:rFonts w:cs="Calibri"/>
          <w:lang w:val="es-ES"/>
        </w:rPr>
        <w:t>SpringMVC</w:t>
      </w:r>
      <w:proofErr w:type="spellEnd"/>
      <w:r w:rsidR="00F94C2C">
        <w:rPr>
          <w:rFonts w:cs="Calibri"/>
          <w:lang w:val="es-ES"/>
        </w:rPr>
        <w:t>.</w:t>
      </w:r>
    </w:p>
    <w:p w14:paraId="682C8276" w14:textId="246714EB" w:rsidR="004E130D" w:rsidRPr="00A4681B" w:rsidRDefault="001C5A03" w:rsidP="005406EA">
      <w:pPr>
        <w:pStyle w:val="Ttulo2"/>
        <w:rPr>
          <w:lang w:val="es-ES"/>
        </w:rPr>
      </w:pPr>
      <w:bookmarkStart w:id="9" w:name="_Toc453868065"/>
      <w:r>
        <w:rPr>
          <w:i w:val="0"/>
          <w:lang w:val="es-ES"/>
        </w:rPr>
        <w:lastRenderedPageBreak/>
        <w:t>1.5</w:t>
      </w:r>
      <w:r w:rsidR="00620303" w:rsidRPr="00A4681B">
        <w:rPr>
          <w:i w:val="0"/>
          <w:lang w:val="es-ES"/>
        </w:rPr>
        <w:t xml:space="preserve"> </w:t>
      </w:r>
      <w:r w:rsidR="00A14BC5" w:rsidRPr="00A4681B">
        <w:rPr>
          <w:i w:val="0"/>
          <w:lang w:val="es-ES"/>
        </w:rPr>
        <w:t>Metodología y técnicas</w:t>
      </w:r>
      <w:bookmarkEnd w:id="9"/>
    </w:p>
    <w:p w14:paraId="22A06853" w14:textId="219A4BEC" w:rsidR="00344640" w:rsidRPr="00A4681B" w:rsidRDefault="00E84A1A" w:rsidP="002F4340">
      <w:pPr>
        <w:rPr>
          <w:rFonts w:cs="Calibri"/>
          <w:lang w:val="es-ES"/>
        </w:rPr>
      </w:pPr>
      <w:r>
        <w:rPr>
          <w:rFonts w:cs="Calibri"/>
          <w:lang w:val="es-ES"/>
        </w:rPr>
        <w:t>La metodología realizada, se ha enfocado hacia un desarrollo incremental para facilitar su desarrollo e ir definiendo y concretando aspectos en cada iteración.</w:t>
      </w:r>
    </w:p>
    <w:p w14:paraId="658DF600" w14:textId="375F5A54" w:rsidR="004E130D" w:rsidRPr="00A4681B" w:rsidRDefault="001C5A03" w:rsidP="005406EA">
      <w:pPr>
        <w:pStyle w:val="Ttulo3"/>
        <w:rPr>
          <w:lang w:val="es-ES"/>
        </w:rPr>
      </w:pPr>
      <w:bookmarkStart w:id="10" w:name="_Toc453868066"/>
      <w:r>
        <w:rPr>
          <w:lang w:val="es-ES"/>
        </w:rPr>
        <w:t>1.5</w:t>
      </w:r>
      <w:r w:rsidR="00A14BC5" w:rsidRPr="00A4681B">
        <w:rPr>
          <w:lang w:val="es-ES"/>
        </w:rPr>
        <w:t>.1 Metodología</w:t>
      </w:r>
      <w:bookmarkEnd w:id="10"/>
    </w:p>
    <w:p w14:paraId="6E9A6853" w14:textId="601907D4" w:rsidR="004E130D" w:rsidRPr="00A4681B" w:rsidRDefault="004E130D" w:rsidP="002F4340">
      <w:pPr>
        <w:rPr>
          <w:rFonts w:cs="Calibri"/>
          <w:lang w:val="es-ES"/>
        </w:rPr>
      </w:pPr>
      <w:r w:rsidRPr="00A4681B">
        <w:rPr>
          <w:rFonts w:cs="Calibri"/>
          <w:lang w:val="es-ES"/>
        </w:rPr>
        <w:t>Respecto la realización del sistema, se ha seguido un desarrollo incremental, evolucionando el sistema de un sistema simple, aumentando su potencia y funcionalidad a medida</w:t>
      </w:r>
      <w:r w:rsidR="00F94C2C">
        <w:rPr>
          <w:rFonts w:cs="Calibri"/>
          <w:lang w:val="es-ES"/>
        </w:rPr>
        <w:t xml:space="preserve"> que se iban añadiendo módulos. </w:t>
      </w:r>
      <w:r w:rsidRPr="00A4681B">
        <w:rPr>
          <w:rFonts w:cs="Calibri"/>
          <w:lang w:val="es-ES"/>
        </w:rPr>
        <w:t>Para asegurar el continuo funcionamiento del sistema, se siguió un desarrollo guiado por TDD.</w:t>
      </w:r>
      <w:r w:rsidR="00F94C2C">
        <w:rPr>
          <w:rFonts w:cs="Calibri"/>
          <w:lang w:val="es-ES"/>
        </w:rPr>
        <w:t xml:space="preserve"> </w:t>
      </w:r>
      <w:r w:rsidR="00E84A1A">
        <w:rPr>
          <w:rFonts w:cs="Calibri"/>
          <w:lang w:val="es-ES"/>
        </w:rPr>
        <w:t xml:space="preserve">El desarrollo guiado por pruebas, también llamado TDD, </w:t>
      </w:r>
      <w:r w:rsidR="003877E0">
        <w:rPr>
          <w:rFonts w:cs="Calibri"/>
          <w:lang w:val="es-ES"/>
        </w:rPr>
        <w:t xml:space="preserve">es una técnica de desarrollo basada en establecer unas pruebas que el sistema debe de pasar satisfactoriamente, a </w:t>
      </w:r>
      <w:r w:rsidR="00F94C2C">
        <w:rPr>
          <w:rFonts w:cs="Calibri"/>
          <w:lang w:val="es-ES"/>
        </w:rPr>
        <w:t>continuación,</w:t>
      </w:r>
      <w:r w:rsidR="003877E0">
        <w:rPr>
          <w:rFonts w:cs="Calibri"/>
          <w:lang w:val="es-ES"/>
        </w:rPr>
        <w:t xml:space="preserve"> implementar el software para que pase la pruebas, y una vez esto ocurre, </w:t>
      </w:r>
      <w:proofErr w:type="spellStart"/>
      <w:r w:rsidR="003877E0">
        <w:rPr>
          <w:rFonts w:cs="Calibri"/>
          <w:lang w:val="es-ES"/>
        </w:rPr>
        <w:t>refactorizar</w:t>
      </w:r>
      <w:proofErr w:type="spellEnd"/>
      <w:r w:rsidR="003877E0">
        <w:rPr>
          <w:rFonts w:cs="Calibri"/>
          <w:lang w:val="es-ES"/>
        </w:rPr>
        <w:t xml:space="preserve"> el código y mejorarlo para mejorar la calidad del mismo.</w:t>
      </w:r>
    </w:p>
    <w:p w14:paraId="5B285B46" w14:textId="43744807" w:rsidR="00F94C2C" w:rsidRPr="00A4681B" w:rsidRDefault="004E130D" w:rsidP="002F4340">
      <w:pPr>
        <w:rPr>
          <w:rFonts w:cs="Calibri"/>
          <w:lang w:val="es-ES"/>
        </w:rPr>
      </w:pPr>
      <w:r w:rsidRPr="00A4681B">
        <w:rPr>
          <w:rFonts w:cs="Calibri"/>
          <w:lang w:val="es-ES"/>
        </w:rPr>
        <w:t xml:space="preserve">El desarrollo se ha realizado mediante pequeñas iteraciones, de unas dos o tres semanas con tareas a realizar en cada una de ellas, y la coordinación entre director y alumno se ha realizado a través de una entre cada una de estas iteraciones y a través de dos portales/aplicaciones web: </w:t>
      </w:r>
      <w:proofErr w:type="spellStart"/>
      <w:r w:rsidRPr="00A4681B">
        <w:rPr>
          <w:rFonts w:cs="Calibri"/>
          <w:i/>
          <w:lang w:val="es-ES"/>
        </w:rPr>
        <w:t>Github</w:t>
      </w:r>
      <w:proofErr w:type="spellEnd"/>
      <w:r w:rsidRPr="00A4681B">
        <w:rPr>
          <w:rFonts w:cs="Calibri"/>
          <w:lang w:val="es-ES"/>
        </w:rPr>
        <w:t xml:space="preserve"> para el seguimiento de las tareas y </w:t>
      </w:r>
      <w:proofErr w:type="spellStart"/>
      <w:r w:rsidRPr="00A4681B">
        <w:rPr>
          <w:rFonts w:cs="Calibri"/>
          <w:i/>
          <w:lang w:val="es-ES"/>
        </w:rPr>
        <w:t>Slack</w:t>
      </w:r>
      <w:proofErr w:type="spellEnd"/>
      <w:r w:rsidRPr="00A4681B">
        <w:rPr>
          <w:rFonts w:cs="Calibri"/>
          <w:lang w:val="es-ES"/>
        </w:rPr>
        <w:t xml:space="preserve"> para una comunicación más inmediata.</w:t>
      </w:r>
    </w:p>
    <w:p w14:paraId="2E769E6D" w14:textId="5EFC1799" w:rsidR="00A76763" w:rsidRPr="00A4681B" w:rsidRDefault="001C5A03" w:rsidP="005406EA">
      <w:pPr>
        <w:pStyle w:val="Ttulo3"/>
        <w:rPr>
          <w:lang w:val="es-ES"/>
        </w:rPr>
      </w:pPr>
      <w:bookmarkStart w:id="11" w:name="_Toc453868067"/>
      <w:r>
        <w:rPr>
          <w:lang w:val="es-ES"/>
        </w:rPr>
        <w:t>1.5</w:t>
      </w:r>
      <w:r w:rsidR="005C2257" w:rsidRPr="00A4681B">
        <w:rPr>
          <w:lang w:val="es-ES"/>
        </w:rPr>
        <w:t>.2</w:t>
      </w:r>
      <w:r w:rsidR="00A14BC5" w:rsidRPr="00A4681B">
        <w:rPr>
          <w:lang w:val="es-ES"/>
        </w:rPr>
        <w:t xml:space="preserve"> Herramientas utilizadas</w:t>
      </w:r>
      <w:bookmarkEnd w:id="11"/>
    </w:p>
    <w:p w14:paraId="17A88D7F" w14:textId="0822275F" w:rsidR="002F4340" w:rsidRPr="00A4681B" w:rsidRDefault="002F4340" w:rsidP="002F4340">
      <w:pPr>
        <w:rPr>
          <w:rFonts w:cs="Calibri"/>
          <w:lang w:val="es-ES"/>
        </w:rPr>
      </w:pPr>
      <w:r w:rsidRPr="00A4681B">
        <w:rPr>
          <w:rFonts w:cs="Calibri"/>
          <w:lang w:val="es-ES"/>
        </w:rPr>
        <w:t>Las herramientas utilizadas en este proyecto han sido bastantes, debido sobre todo al hecho de que una de las motivaciones del proyecto era apre</w:t>
      </w:r>
      <w:r w:rsidR="003877E0">
        <w:rPr>
          <w:rFonts w:cs="Calibri"/>
          <w:lang w:val="es-ES"/>
        </w:rPr>
        <w:t>nder nuevas tecnologías.</w:t>
      </w:r>
    </w:p>
    <w:p w14:paraId="38490912" w14:textId="77777777" w:rsidR="002F4340" w:rsidRPr="00A4681B" w:rsidRDefault="002F4340" w:rsidP="002F4340">
      <w:pPr>
        <w:numPr>
          <w:ilvl w:val="0"/>
          <w:numId w:val="8"/>
        </w:numPr>
        <w:rPr>
          <w:rFonts w:cs="Calibri"/>
          <w:lang w:val="es-ES"/>
        </w:rPr>
      </w:pPr>
      <w:r w:rsidRPr="00A4681B">
        <w:rPr>
          <w:rFonts w:cs="Calibri"/>
          <w:lang w:val="es-ES"/>
        </w:rPr>
        <w:t xml:space="preserve">Parte del DSL y Shell: Java como lenguaje, </w:t>
      </w:r>
      <w:proofErr w:type="spellStart"/>
      <w:r w:rsidRPr="00A4681B">
        <w:rPr>
          <w:rFonts w:cs="Calibri"/>
          <w:lang w:val="es-ES"/>
        </w:rPr>
        <w:t>Lucene</w:t>
      </w:r>
      <w:proofErr w:type="spellEnd"/>
      <w:r w:rsidRPr="00A4681B">
        <w:rPr>
          <w:rFonts w:cs="Calibri"/>
          <w:lang w:val="es-ES"/>
        </w:rPr>
        <w:t xml:space="preserve"> para la indexación y motor de búsqueda, </w:t>
      </w:r>
      <w:proofErr w:type="spellStart"/>
      <w:r w:rsidRPr="00A4681B">
        <w:rPr>
          <w:rFonts w:cs="Calibri"/>
          <w:lang w:val="es-ES"/>
        </w:rPr>
        <w:t>Nutch</w:t>
      </w:r>
      <w:proofErr w:type="spellEnd"/>
      <w:r w:rsidRPr="00A4681B">
        <w:rPr>
          <w:rFonts w:cs="Calibri"/>
          <w:lang w:val="es-ES"/>
        </w:rPr>
        <w:t xml:space="preserve"> como sistema de </w:t>
      </w:r>
      <w:proofErr w:type="spellStart"/>
      <w:r w:rsidRPr="00A4681B">
        <w:rPr>
          <w:rFonts w:cs="Calibri"/>
          <w:lang w:val="es-ES"/>
        </w:rPr>
        <w:t>crawling</w:t>
      </w:r>
      <w:proofErr w:type="spellEnd"/>
      <w:r w:rsidRPr="00A4681B">
        <w:rPr>
          <w:rFonts w:cs="Calibri"/>
          <w:lang w:val="es-ES"/>
        </w:rPr>
        <w:t xml:space="preserve"> principal, Spring Shell para el Shell propio, </w:t>
      </w:r>
      <w:proofErr w:type="spellStart"/>
      <w:r w:rsidRPr="00A4681B">
        <w:rPr>
          <w:rFonts w:cs="Calibri"/>
          <w:lang w:val="es-ES"/>
        </w:rPr>
        <w:t>Junit</w:t>
      </w:r>
      <w:proofErr w:type="spellEnd"/>
      <w:r w:rsidRPr="00A4681B">
        <w:rPr>
          <w:rFonts w:cs="Calibri"/>
          <w:lang w:val="es-ES"/>
        </w:rPr>
        <w:t xml:space="preserve"> para test y </w:t>
      </w:r>
      <w:proofErr w:type="spellStart"/>
      <w:r w:rsidRPr="00A4681B">
        <w:rPr>
          <w:rFonts w:cs="Calibri"/>
          <w:lang w:val="es-ES"/>
        </w:rPr>
        <w:t>gradle</w:t>
      </w:r>
      <w:proofErr w:type="spellEnd"/>
      <w:r w:rsidRPr="00A4681B">
        <w:rPr>
          <w:rFonts w:cs="Calibri"/>
          <w:lang w:val="es-ES"/>
        </w:rPr>
        <w:t xml:space="preserve"> para manejo de dependencias.</w:t>
      </w:r>
    </w:p>
    <w:p w14:paraId="0EEE714C" w14:textId="214D125F" w:rsidR="002F4340" w:rsidRPr="0035361D" w:rsidRDefault="002F4340" w:rsidP="005406EA">
      <w:pPr>
        <w:numPr>
          <w:ilvl w:val="0"/>
          <w:numId w:val="8"/>
        </w:numPr>
        <w:rPr>
          <w:rFonts w:cs="Calibri"/>
          <w:lang w:val="es-ES"/>
        </w:rPr>
      </w:pPr>
      <w:r w:rsidRPr="00A4681B">
        <w:rPr>
          <w:rFonts w:cs="Calibri"/>
          <w:lang w:val="es-ES"/>
        </w:rPr>
        <w:t xml:space="preserve">Para el sistema web: </w:t>
      </w:r>
      <w:proofErr w:type="spellStart"/>
      <w:r w:rsidRPr="00A4681B">
        <w:rPr>
          <w:rFonts w:cs="Calibri"/>
          <w:lang w:val="es-ES"/>
        </w:rPr>
        <w:t>Bootstrap</w:t>
      </w:r>
      <w:proofErr w:type="spellEnd"/>
      <w:r w:rsidRPr="00A4681B">
        <w:rPr>
          <w:rFonts w:cs="Calibri"/>
          <w:lang w:val="es-ES"/>
        </w:rPr>
        <w:t xml:space="preserve"> como </w:t>
      </w:r>
      <w:proofErr w:type="spellStart"/>
      <w:r w:rsidRPr="00A4681B">
        <w:rPr>
          <w:rFonts w:cs="Calibri"/>
          <w:lang w:val="es-ES"/>
        </w:rPr>
        <w:t>framework</w:t>
      </w:r>
      <w:proofErr w:type="spellEnd"/>
      <w:r w:rsidRPr="00A4681B">
        <w:rPr>
          <w:rFonts w:cs="Calibri"/>
          <w:lang w:val="es-ES"/>
        </w:rPr>
        <w:t xml:space="preserve"> CSS, </w:t>
      </w:r>
      <w:proofErr w:type="spellStart"/>
      <w:r w:rsidRPr="00A4681B">
        <w:rPr>
          <w:rFonts w:cs="Calibri"/>
          <w:lang w:val="es-ES"/>
        </w:rPr>
        <w:t>AngularJS</w:t>
      </w:r>
      <w:proofErr w:type="spellEnd"/>
      <w:r w:rsidRPr="00A4681B">
        <w:rPr>
          <w:rFonts w:cs="Calibri"/>
          <w:lang w:val="es-ES"/>
        </w:rPr>
        <w:t xml:space="preserve"> como </w:t>
      </w:r>
      <w:proofErr w:type="spellStart"/>
      <w:r w:rsidRPr="00A4681B">
        <w:rPr>
          <w:rFonts w:cs="Calibri"/>
          <w:lang w:val="es-ES"/>
        </w:rPr>
        <w:t>framework</w:t>
      </w:r>
      <w:proofErr w:type="spellEnd"/>
      <w:r w:rsidRPr="00A4681B">
        <w:rPr>
          <w:rFonts w:cs="Calibri"/>
          <w:lang w:val="es-ES"/>
        </w:rPr>
        <w:t xml:space="preserve"> JavaScript, Spring MVC como </w:t>
      </w:r>
      <w:proofErr w:type="spellStart"/>
      <w:r w:rsidRPr="00A4681B">
        <w:rPr>
          <w:rFonts w:cs="Calibri"/>
          <w:lang w:val="es-ES"/>
        </w:rPr>
        <w:t>framework</w:t>
      </w:r>
      <w:proofErr w:type="spellEnd"/>
      <w:r w:rsidRPr="00A4681B">
        <w:rPr>
          <w:rFonts w:cs="Calibri"/>
          <w:lang w:val="es-ES"/>
        </w:rPr>
        <w:t xml:space="preserve"> para </w:t>
      </w:r>
      <w:proofErr w:type="spellStart"/>
      <w:r w:rsidRPr="00A4681B">
        <w:rPr>
          <w:rFonts w:cs="Calibri"/>
          <w:lang w:val="es-ES"/>
        </w:rPr>
        <w:t>backend</w:t>
      </w:r>
      <w:proofErr w:type="spellEnd"/>
      <w:r w:rsidRPr="00A4681B">
        <w:rPr>
          <w:rFonts w:cs="Calibri"/>
          <w:lang w:val="es-ES"/>
        </w:rPr>
        <w:t xml:space="preserve"> y </w:t>
      </w:r>
      <w:proofErr w:type="spellStart"/>
      <w:r w:rsidRPr="00A4681B">
        <w:rPr>
          <w:rFonts w:cs="Calibri"/>
          <w:lang w:val="es-ES"/>
        </w:rPr>
        <w:t>gradle</w:t>
      </w:r>
      <w:proofErr w:type="spellEnd"/>
      <w:r w:rsidRPr="00A4681B">
        <w:rPr>
          <w:rFonts w:cs="Calibri"/>
          <w:lang w:val="es-ES"/>
        </w:rPr>
        <w:t xml:space="preserve"> para manejo de dependencias.</w:t>
      </w:r>
    </w:p>
    <w:p w14:paraId="6AF721F8" w14:textId="60988EDB" w:rsidR="00F94C2C" w:rsidRPr="00A4681B" w:rsidRDefault="002F4340" w:rsidP="0081409C">
      <w:pPr>
        <w:rPr>
          <w:rFonts w:cs="Calibri"/>
          <w:lang w:val="es-ES"/>
        </w:rPr>
      </w:pPr>
      <w:r w:rsidRPr="00A4681B">
        <w:rPr>
          <w:rFonts w:cs="Calibri"/>
          <w:lang w:val="es-ES"/>
        </w:rPr>
        <w:t xml:space="preserve">Se ha utilizado también </w:t>
      </w:r>
      <w:proofErr w:type="spellStart"/>
      <w:r w:rsidRPr="00A4681B">
        <w:rPr>
          <w:rFonts w:cs="Calibri"/>
          <w:lang w:val="es-ES"/>
        </w:rPr>
        <w:t>Github</w:t>
      </w:r>
      <w:proofErr w:type="spellEnd"/>
      <w:r w:rsidRPr="00A4681B">
        <w:rPr>
          <w:rFonts w:cs="Calibri"/>
          <w:lang w:val="es-ES"/>
        </w:rPr>
        <w:t xml:space="preserve"> como sistema de control de tareas y </w:t>
      </w:r>
      <w:proofErr w:type="spellStart"/>
      <w:r w:rsidRPr="00A4681B">
        <w:rPr>
          <w:rFonts w:cs="Calibri"/>
          <w:lang w:val="es-ES"/>
        </w:rPr>
        <w:t>milestones</w:t>
      </w:r>
      <w:proofErr w:type="spellEnd"/>
      <w:r w:rsidRPr="00A4681B">
        <w:rPr>
          <w:rFonts w:cs="Calibri"/>
          <w:lang w:val="es-ES"/>
        </w:rPr>
        <w:t xml:space="preserve">/iteraciones y </w:t>
      </w:r>
      <w:proofErr w:type="spellStart"/>
      <w:r w:rsidRPr="00A4681B">
        <w:rPr>
          <w:rFonts w:cs="Calibri"/>
          <w:lang w:val="es-ES"/>
        </w:rPr>
        <w:t>Slack</w:t>
      </w:r>
      <w:proofErr w:type="spellEnd"/>
      <w:r w:rsidRPr="00A4681B">
        <w:rPr>
          <w:rFonts w:cs="Calibri"/>
          <w:lang w:val="es-ES"/>
        </w:rPr>
        <w:t xml:space="preserve"> como medio de co</w:t>
      </w:r>
      <w:r w:rsidR="001C5A03">
        <w:rPr>
          <w:rFonts w:cs="Calibri"/>
          <w:lang w:val="es-ES"/>
        </w:rPr>
        <w:t>municación del proyecto.</w:t>
      </w:r>
    </w:p>
    <w:p w14:paraId="25DF0B20" w14:textId="77777777" w:rsidR="003509FA" w:rsidRDefault="009F75CF" w:rsidP="00233237">
      <w:pPr>
        <w:pStyle w:val="Ttulo1"/>
        <w:rPr>
          <w:rFonts w:ascii="Segoe UI" w:hAnsi="Segoe UI" w:cs="Segoe UI"/>
          <w:color w:val="000000"/>
          <w:sz w:val="26"/>
          <w:szCs w:val="26"/>
          <w:lang w:val="es-ES" w:eastAsia="es-ES"/>
        </w:rPr>
      </w:pPr>
      <w:bookmarkStart w:id="12" w:name="_Toc453868068"/>
      <w:r>
        <w:rPr>
          <w:lang w:val="es-ES"/>
        </w:rPr>
        <w:lastRenderedPageBreak/>
        <w:t>2</w:t>
      </w:r>
      <w:r w:rsidRPr="00A4681B">
        <w:rPr>
          <w:lang w:val="es-ES"/>
        </w:rPr>
        <w:t xml:space="preserve">. </w:t>
      </w:r>
      <w:r w:rsidR="00C72E33">
        <w:rPr>
          <w:lang w:val="es-ES"/>
        </w:rPr>
        <w:t>Arquitectura del sistema</w:t>
      </w:r>
      <w:bookmarkEnd w:id="12"/>
    </w:p>
    <w:p w14:paraId="78BA90FB" w14:textId="57AD5314" w:rsidR="00E62906" w:rsidRPr="00A4681B" w:rsidRDefault="00E62906" w:rsidP="0081409C">
      <w:pPr>
        <w:tabs>
          <w:tab w:val="left" w:pos="6564"/>
        </w:tabs>
        <w:rPr>
          <w:lang w:val="es-ES"/>
        </w:rPr>
      </w:pPr>
    </w:p>
    <w:p w14:paraId="2858DC87" w14:textId="77777777" w:rsidR="000F3AFD" w:rsidRDefault="009176E9" w:rsidP="000F3AFD">
      <w:pPr>
        <w:rPr>
          <w:rFonts w:ascii="Segoe UI" w:hAnsi="Segoe UI" w:cs="Segoe UI"/>
          <w:color w:val="000000"/>
          <w:sz w:val="26"/>
          <w:szCs w:val="26"/>
          <w:lang w:val="es-ES" w:eastAsia="es-ES"/>
        </w:rPr>
      </w:pPr>
      <w:r w:rsidRPr="00A4681B">
        <w:rPr>
          <w:rFonts w:cs="Calibri"/>
          <w:lang w:val="es-ES"/>
        </w:rPr>
        <w:t>El sistema desarrollado está formado por dos grandes módulos: Butler y el sistema web.</w:t>
      </w:r>
    </w:p>
    <w:p w14:paraId="5C728CD7" w14:textId="2F591935" w:rsidR="009A0ECA" w:rsidRPr="009A0ECA" w:rsidRDefault="009176E9" w:rsidP="009A0ECA">
      <w:pPr>
        <w:rPr>
          <w:lang w:val="es-ES"/>
        </w:rPr>
      </w:pPr>
      <w:r w:rsidRPr="00A4681B">
        <w:rPr>
          <w:rFonts w:cs="Calibri"/>
          <w:lang w:val="es-ES"/>
        </w:rPr>
        <w:t xml:space="preserve">La base del sistema es Butler, el cual contiene la mayor parte de la lógica de negocio y la innovación del </w:t>
      </w:r>
      <w:r w:rsidR="00385CB4" w:rsidRPr="00A4681B">
        <w:rPr>
          <w:rFonts w:cs="Calibri"/>
          <w:lang w:val="es-ES"/>
        </w:rPr>
        <w:t>proyecto,</w:t>
      </w:r>
      <w:r w:rsidRPr="00A4681B">
        <w:rPr>
          <w:rFonts w:cs="Calibri"/>
          <w:lang w:val="es-ES"/>
        </w:rPr>
        <w:t xml:space="preserve"> pero se apoya en el sistema web el cual hace que su manejo esté al alcance de cualquier usuario y termina de estructurar el sistema centralizando y uniendo to</w:t>
      </w:r>
      <w:r w:rsidR="008D1C2E" w:rsidRPr="00A4681B">
        <w:rPr>
          <w:rFonts w:cs="Calibri"/>
          <w:lang w:val="es-ES"/>
        </w:rPr>
        <w:t>dos los sistemas que lo rodean.</w:t>
      </w:r>
    </w:p>
    <w:p w14:paraId="4A3C223A" w14:textId="0828D229" w:rsidR="009A0ECA" w:rsidRPr="00932913" w:rsidRDefault="00C72E33" w:rsidP="009A0ECA">
      <w:pPr>
        <w:rPr>
          <w:rFonts w:cs="Calibri"/>
          <w:lang w:val="es-ES"/>
        </w:rPr>
      </w:pPr>
      <w:r>
        <w:rPr>
          <w:rFonts w:cs="Calibri"/>
          <w:lang w:val="es-ES"/>
        </w:rPr>
        <w:t>El sistema final queda dividido en</w:t>
      </w:r>
      <w:r w:rsidR="009A0ECA">
        <w:rPr>
          <w:rFonts w:cs="Calibri"/>
          <w:lang w:val="es-ES"/>
        </w:rPr>
        <w:t xml:space="preserve"> 5 grandes partes que se pueden apreciar en la </w:t>
      </w:r>
      <w:r w:rsidR="009A0ECA">
        <w:rPr>
          <w:rFonts w:cs="Calibri"/>
          <w:i/>
          <w:lang w:val="es-ES"/>
        </w:rPr>
        <w:t xml:space="preserve">figura </w:t>
      </w:r>
      <w:r w:rsidR="009A0ECA" w:rsidRPr="009A0ECA">
        <w:rPr>
          <w:rFonts w:cs="Calibri"/>
          <w:i/>
          <w:lang w:val="es-ES"/>
        </w:rPr>
        <w:t>1</w:t>
      </w:r>
      <w:r w:rsidR="009A0ECA">
        <w:rPr>
          <w:rFonts w:cs="Calibri"/>
          <w:lang w:val="es-ES"/>
        </w:rPr>
        <w:t>.</w:t>
      </w:r>
    </w:p>
    <w:p w14:paraId="31A166E0" w14:textId="65D57D82" w:rsidR="009A0ECA" w:rsidRPr="0035361D" w:rsidRDefault="009A0ECA" w:rsidP="005406EA">
      <w:pPr>
        <w:numPr>
          <w:ilvl w:val="0"/>
          <w:numId w:val="34"/>
        </w:numPr>
        <w:rPr>
          <w:rFonts w:cs="Calibri"/>
          <w:lang w:val="es-ES"/>
        </w:rPr>
      </w:pPr>
      <w:r w:rsidRPr="00932913">
        <w:rPr>
          <w:rFonts w:cs="Calibri"/>
          <w:lang w:val="es-ES"/>
        </w:rPr>
        <w:t xml:space="preserve">Web </w:t>
      </w:r>
      <w:proofErr w:type="spellStart"/>
      <w:r w:rsidRPr="00932913">
        <w:rPr>
          <w:rFonts w:cs="Calibri"/>
          <w:lang w:val="es-ES"/>
        </w:rPr>
        <w:t>Services</w:t>
      </w:r>
      <w:proofErr w:type="spellEnd"/>
      <w:r w:rsidRPr="00932913">
        <w:rPr>
          <w:rFonts w:cs="Calibri"/>
          <w:lang w:val="es-ES"/>
        </w:rPr>
        <w:t xml:space="preserve">. Construidos modularmente y construidos para poder realizar un sistema con varios servidores explicados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_Ref452997906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ins w:id="13" w:author="Iñigo Alonso" w:date="2016-06-16T20:28:00Z">
        <w:r w:rsidR="00782CD7">
          <w:rPr>
            <w:lang w:val="es-ES"/>
          </w:rPr>
          <w:t>3.2</w:t>
        </w:r>
        <w:r w:rsidR="00782CD7" w:rsidRPr="00A4681B">
          <w:rPr>
            <w:lang w:val="es-ES"/>
          </w:rPr>
          <w:t>.2 Servidor</w:t>
        </w:r>
      </w:ins>
      <w:del w:id="14" w:author="Iñigo Alonso" w:date="2016-06-16T20:28:00Z">
        <w:r w:rsidR="00CD2F44" w:rsidDel="00782CD7">
          <w:rPr>
            <w:lang w:val="es-ES"/>
          </w:rPr>
          <w:delText>3.2</w:delText>
        </w:r>
        <w:r w:rsidR="00CD2F44" w:rsidRPr="00A4681B" w:rsidDel="00782CD7">
          <w:rPr>
            <w:lang w:val="es-ES"/>
          </w:rPr>
          <w:delText>.2 Servidor</w:delText>
        </w:r>
      </w:del>
      <w:r w:rsidR="0033725A" w:rsidRPr="00932913">
        <w:rPr>
          <w:rFonts w:cs="Calibri"/>
          <w:lang w:val="es-ES"/>
        </w:rPr>
        <w:fldChar w:fldCharType="end"/>
      </w:r>
    </w:p>
    <w:p w14:paraId="19B57AD4" w14:textId="3ACF61FE" w:rsidR="0035361D" w:rsidRPr="00932913" w:rsidRDefault="009A0ECA" w:rsidP="009A0ECA">
      <w:pPr>
        <w:numPr>
          <w:ilvl w:val="0"/>
          <w:numId w:val="34"/>
        </w:numPr>
        <w:rPr>
          <w:rFonts w:cs="Calibri"/>
          <w:lang w:val="es-ES"/>
        </w:rPr>
      </w:pPr>
      <w:r w:rsidRPr="00932913">
        <w:rPr>
          <w:rFonts w:cs="Calibri"/>
          <w:lang w:val="es-ES"/>
        </w:rPr>
        <w:t xml:space="preserve">Base de datos. El ya nombrado sistema de ficheros con una base de datos relacional para tener accesible la información de control de cada usuario explicado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_Ref452997916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ins w:id="15" w:author="Iñigo Alonso" w:date="2016-06-16T20:28:00Z">
        <w:r w:rsidR="00782CD7">
          <w:rPr>
            <w:lang w:val="es-ES"/>
          </w:rPr>
          <w:t>3.2</w:t>
        </w:r>
        <w:r w:rsidR="00782CD7" w:rsidRPr="00A4681B">
          <w:rPr>
            <w:lang w:val="es-ES"/>
          </w:rPr>
          <w:t>.2 Servidor</w:t>
        </w:r>
      </w:ins>
      <w:del w:id="16" w:author="Iñigo Alonso" w:date="2016-06-16T20:28:00Z">
        <w:r w:rsidR="00CD2F44" w:rsidDel="00782CD7">
          <w:rPr>
            <w:lang w:val="es-ES"/>
          </w:rPr>
          <w:delText>3.2</w:delText>
        </w:r>
        <w:r w:rsidR="00CD2F44" w:rsidRPr="00A4681B" w:rsidDel="00782CD7">
          <w:rPr>
            <w:lang w:val="es-ES"/>
          </w:rPr>
          <w:delText>.2 Servidor</w:delText>
        </w:r>
      </w:del>
      <w:r w:rsidR="0033725A" w:rsidRPr="00932913">
        <w:rPr>
          <w:rFonts w:cs="Calibri"/>
          <w:lang w:val="es-ES"/>
        </w:rPr>
        <w:fldChar w:fldCharType="end"/>
      </w:r>
      <w:r w:rsidRPr="00932913">
        <w:rPr>
          <w:rFonts w:cs="Calibri"/>
          <w:lang w:val="es-ES"/>
        </w:rPr>
        <w:t>.</w:t>
      </w:r>
    </w:p>
    <w:p w14:paraId="6DD055A4" w14:textId="5C62165A" w:rsidR="009A0ECA" w:rsidRPr="00932913" w:rsidRDefault="009A0ECA" w:rsidP="005406EA">
      <w:pPr>
        <w:numPr>
          <w:ilvl w:val="0"/>
          <w:numId w:val="34"/>
        </w:numPr>
        <w:rPr>
          <w:lang w:val="es-ES"/>
        </w:rPr>
      </w:pPr>
      <w:r w:rsidRPr="00FF416D">
        <w:rPr>
          <w:rFonts w:cs="Calibri"/>
          <w:lang w:val="es-ES"/>
        </w:rPr>
        <w:t>La base de datos está desacoplada del servid</w:t>
      </w:r>
      <w:r w:rsidRPr="00AC3E2A">
        <w:rPr>
          <w:rFonts w:cs="Calibri"/>
          <w:lang w:val="es-ES"/>
        </w:rPr>
        <w:t>or, es deci</w:t>
      </w:r>
      <w:r w:rsidR="0016316B" w:rsidRPr="00AC3E2A">
        <w:rPr>
          <w:rFonts w:cs="Calibri"/>
          <w:lang w:val="es-ES"/>
        </w:rPr>
        <w:t>r, a esta accede tanto Butler (a</w:t>
      </w:r>
      <w:r w:rsidRPr="00AC3E2A">
        <w:rPr>
          <w:rFonts w:cs="Calibri"/>
          <w:lang w:val="es-ES"/>
        </w:rPr>
        <w:t>l sistema de ficheros) como los servicios web (tanto al sistema de ficheros como a la base de datos relacional) y pueden acceder tantos sistemas como se quieran. Para esto, la base de datos, cuanto más accesible y robusta sea, mejor.</w:t>
      </w:r>
    </w:p>
    <w:p w14:paraId="7CEB9A80" w14:textId="6C10066B" w:rsidR="009A0ECA" w:rsidRPr="00FF416D" w:rsidRDefault="009A0ECA" w:rsidP="005406EA">
      <w:pPr>
        <w:numPr>
          <w:ilvl w:val="0"/>
          <w:numId w:val="34"/>
        </w:numPr>
        <w:rPr>
          <w:rFonts w:cs="Calibri"/>
          <w:lang w:val="es-ES"/>
        </w:rPr>
      </w:pPr>
      <w:r w:rsidRPr="00932913">
        <w:rPr>
          <w:rFonts w:cs="Calibri"/>
          <w:lang w:val="es-ES"/>
        </w:rPr>
        <w:t xml:space="preserve">El cliente. </w:t>
      </w:r>
      <w:r w:rsidR="0016316B" w:rsidRPr="00932913">
        <w:rPr>
          <w:rFonts w:cs="Calibri"/>
          <w:lang w:val="es-ES"/>
        </w:rPr>
        <w:t>El cliente web, tan solo</w:t>
      </w:r>
      <w:r w:rsidRPr="00932913">
        <w:rPr>
          <w:rFonts w:cs="Calibri"/>
          <w:lang w:val="es-ES"/>
        </w:rPr>
        <w:t xml:space="preserve"> interacciona con los servicios web.</w:t>
      </w:r>
      <w:r w:rsidR="0016316B" w:rsidRPr="00932913">
        <w:rPr>
          <w:rFonts w:cs="Calibri"/>
          <w:lang w:val="es-ES"/>
        </w:rPr>
        <w:t xml:space="preserve"> La parte del cliente explicada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_Ref452997922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ins w:id="17" w:author="Iñigo Alonso" w:date="2016-06-16T20:28:00Z">
        <w:r w:rsidR="00782CD7">
          <w:rPr>
            <w:lang w:val="es-ES"/>
          </w:rPr>
          <w:t>3.2</w:t>
        </w:r>
        <w:r w:rsidR="00782CD7" w:rsidRPr="00A4681B">
          <w:rPr>
            <w:lang w:val="es-ES"/>
          </w:rPr>
          <w:t>.3 Client</w:t>
        </w:r>
      </w:ins>
      <w:del w:id="18" w:author="Iñigo Alonso" w:date="2016-06-16T20:28:00Z">
        <w:r w:rsidR="00CD2F44" w:rsidDel="00782CD7">
          <w:rPr>
            <w:lang w:val="es-ES"/>
          </w:rPr>
          <w:delText>3.2</w:delText>
        </w:r>
        <w:r w:rsidR="00CD2F44" w:rsidRPr="00A4681B" w:rsidDel="00782CD7">
          <w:rPr>
            <w:lang w:val="es-ES"/>
          </w:rPr>
          <w:delText>.3 Client</w:delText>
        </w:r>
      </w:del>
      <w:r w:rsidR="0033725A" w:rsidRPr="00932913">
        <w:rPr>
          <w:rFonts w:cs="Calibri"/>
          <w:lang w:val="es-ES"/>
        </w:rPr>
        <w:fldChar w:fldCharType="end"/>
      </w:r>
      <w:r w:rsidR="00795D1D" w:rsidRPr="00932913">
        <w:rPr>
          <w:rFonts w:cs="Calibri"/>
          <w:lang w:val="es-ES"/>
        </w:rPr>
        <w:t>e</w:t>
      </w:r>
      <w:r w:rsidR="0016316B" w:rsidRPr="00932913">
        <w:rPr>
          <w:rFonts w:cs="Calibri"/>
          <w:lang w:val="es-ES"/>
        </w:rPr>
        <w:t>.</w:t>
      </w:r>
    </w:p>
    <w:p w14:paraId="2A545461" w14:textId="05740266" w:rsidR="009A0ECA" w:rsidRPr="00FF416D" w:rsidRDefault="0016316B" w:rsidP="005406EA">
      <w:pPr>
        <w:numPr>
          <w:ilvl w:val="0"/>
          <w:numId w:val="34"/>
        </w:numPr>
        <w:rPr>
          <w:rFonts w:cs="Calibri"/>
          <w:lang w:val="es-ES"/>
        </w:rPr>
      </w:pPr>
      <w:r w:rsidRPr="00932913">
        <w:rPr>
          <w:rFonts w:cs="Calibri"/>
          <w:lang w:val="es-ES"/>
        </w:rPr>
        <w:t>Butler. Encapsula la</w:t>
      </w:r>
      <w:r w:rsidR="009A0ECA" w:rsidRPr="00932913">
        <w:rPr>
          <w:rFonts w:cs="Calibri"/>
          <w:lang w:val="es-ES"/>
        </w:rPr>
        <w:t xml:space="preserve"> funcionalidad del sistema</w:t>
      </w:r>
      <w:r w:rsidR="003D1C05" w:rsidRPr="00932913">
        <w:rPr>
          <w:rFonts w:cs="Calibri"/>
          <w:lang w:val="es-ES"/>
        </w:rPr>
        <w:t xml:space="preserve"> explicado</w:t>
      </w:r>
      <w:r w:rsidRPr="00932913">
        <w:rPr>
          <w:rFonts w:cs="Calibri"/>
          <w:lang w:val="es-ES"/>
        </w:rPr>
        <w:t xml:space="preserve"> en detalle</w:t>
      </w:r>
      <w:r w:rsidR="003D1C05" w:rsidRPr="00932913">
        <w:rPr>
          <w:rFonts w:cs="Calibri"/>
          <w:lang w:val="es-ES"/>
        </w:rPr>
        <w:t xml:space="preserve"> </w:t>
      </w:r>
      <w:r w:rsidR="00CD3317" w:rsidRPr="00932913">
        <w:rPr>
          <w:rFonts w:cs="Calibri"/>
          <w:lang w:val="es-ES"/>
        </w:rPr>
        <w:t>en</w:t>
      </w:r>
      <w:r w:rsidR="00795D1D" w:rsidRPr="00932913">
        <w:rPr>
          <w:rFonts w:cs="Calibri"/>
          <w:lang w:val="es-ES"/>
        </w:rPr>
        <w:t xml:space="preserve"> </w:t>
      </w:r>
      <w:r w:rsidR="00795D1D" w:rsidRPr="00932913">
        <w:rPr>
          <w:rFonts w:cs="Calibri"/>
          <w:lang w:val="es-ES"/>
        </w:rPr>
        <w:fldChar w:fldCharType="begin"/>
      </w:r>
      <w:r w:rsidR="00795D1D" w:rsidRPr="00932913">
        <w:rPr>
          <w:rFonts w:cs="Calibri"/>
          <w:lang w:val="es-ES"/>
        </w:rPr>
        <w:instrText xml:space="preserve"> REF _Ref453601882 \h  \* MERGEFORMAT </w:instrText>
      </w:r>
      <w:r w:rsidR="00795D1D" w:rsidRPr="00932913">
        <w:rPr>
          <w:rFonts w:cs="Calibri"/>
          <w:lang w:val="es-ES"/>
        </w:rPr>
      </w:r>
      <w:r w:rsidR="00795D1D" w:rsidRPr="00932913">
        <w:rPr>
          <w:rFonts w:cs="Calibri"/>
          <w:lang w:val="es-ES"/>
        </w:rPr>
        <w:fldChar w:fldCharType="separate"/>
      </w:r>
      <w:ins w:id="19" w:author="Iñigo Alonso" w:date="2016-06-16T20:28:00Z">
        <w:r w:rsidR="00782CD7" w:rsidRPr="00782CD7">
          <w:rPr>
            <w:lang w:val="es-ES"/>
            <w:rPrChange w:id="20" w:author="Iñigo Alonso" w:date="2016-06-16T20:28:00Z">
              <w:rPr>
                <w:i/>
                <w:lang w:val="es-ES"/>
              </w:rPr>
            </w:rPrChange>
          </w:rPr>
          <w:t>3.1 Butler</w:t>
        </w:r>
      </w:ins>
      <w:del w:id="21" w:author="Iñigo Alonso" w:date="2016-06-16T20:28:00Z">
        <w:r w:rsidR="00CD2F44" w:rsidRPr="00CD2F44" w:rsidDel="00782CD7">
          <w:rPr>
            <w:lang w:val="es-ES"/>
          </w:rPr>
          <w:delText>3.1 Butler</w:delText>
        </w:r>
      </w:del>
      <w:r w:rsidR="00795D1D" w:rsidRPr="00932913">
        <w:rPr>
          <w:rFonts w:cs="Calibri"/>
          <w:lang w:val="es-ES"/>
        </w:rPr>
        <w:fldChar w:fldCharType="end"/>
      </w:r>
      <w:r w:rsidR="009A0ECA" w:rsidRPr="00932913">
        <w:rPr>
          <w:rFonts w:cs="Calibri"/>
          <w:lang w:val="es-ES"/>
        </w:rPr>
        <w:t>.</w:t>
      </w:r>
    </w:p>
    <w:p w14:paraId="05ED341B" w14:textId="43464694" w:rsidR="009C258B" w:rsidRDefault="009A0ECA" w:rsidP="009C258B">
      <w:pPr>
        <w:numPr>
          <w:ilvl w:val="0"/>
          <w:numId w:val="34"/>
        </w:numPr>
        <w:rPr>
          <w:rFonts w:cs="Calibri"/>
          <w:lang w:val="es-ES"/>
        </w:rPr>
      </w:pPr>
      <w:r w:rsidRPr="00CD2F44">
        <w:rPr>
          <w:rFonts w:cs="Calibri"/>
          <w:lang w:val="es-ES"/>
        </w:rPr>
        <w:t xml:space="preserve">Contenedores </w:t>
      </w:r>
      <w:proofErr w:type="spellStart"/>
      <w:r w:rsidRPr="00CD2F44">
        <w:rPr>
          <w:rFonts w:cs="Calibri"/>
          <w:lang w:val="es-ES"/>
        </w:rPr>
        <w:t>Docker</w:t>
      </w:r>
      <w:proofErr w:type="spellEnd"/>
      <w:r w:rsidRPr="00CD2F44">
        <w:rPr>
          <w:rFonts w:cs="Calibri"/>
          <w:lang w:val="es-ES"/>
        </w:rPr>
        <w:t>.</w:t>
      </w:r>
      <w:r w:rsidR="003D1C05" w:rsidRPr="00CD2F44">
        <w:rPr>
          <w:rFonts w:cs="Calibri"/>
          <w:lang w:val="es-ES"/>
        </w:rPr>
        <w:t xml:space="preserve"> Donde se alojan los sistemas de </w:t>
      </w:r>
      <w:proofErr w:type="spellStart"/>
      <w:r w:rsidR="003D1C05" w:rsidRPr="00CD2F44">
        <w:rPr>
          <w:rFonts w:cs="Calibri"/>
          <w:lang w:val="es-ES"/>
        </w:rPr>
        <w:t>crawling</w:t>
      </w:r>
      <w:proofErr w:type="spellEnd"/>
      <w:r w:rsidR="003D1C05" w:rsidRPr="00CD2F44">
        <w:rPr>
          <w:rFonts w:cs="Calibri"/>
          <w:lang w:val="es-ES"/>
        </w:rPr>
        <w:t>.</w:t>
      </w:r>
      <w:r w:rsidRPr="00CD2F44">
        <w:rPr>
          <w:rFonts w:cs="Calibri"/>
          <w:lang w:val="es-ES"/>
        </w:rPr>
        <w:t xml:space="preserve"> Estos ahora mismo, se ejecutan en el mismo servidor donde se alojan los servicios web, pero ya se ha explicado la forma inmediata de poder tener ejecutándose los contenedores en varias máquinas externas.</w:t>
      </w:r>
      <w:r w:rsidR="003D1C05" w:rsidRPr="00CD2F44">
        <w:rPr>
          <w:rFonts w:cs="Calibri"/>
          <w:lang w:val="es-ES"/>
        </w:rPr>
        <w:t xml:space="preserve"> explicado </w:t>
      </w:r>
      <w:r w:rsidR="00CD3317" w:rsidRPr="00CD2F44">
        <w:rPr>
          <w:rFonts w:cs="Calibri"/>
          <w:lang w:val="es-ES"/>
        </w:rPr>
        <w:t xml:space="preserve">en </w:t>
      </w:r>
      <w:r w:rsidR="00CD2F44">
        <w:rPr>
          <w:rFonts w:cs="Calibri"/>
          <w:lang w:val="es-ES"/>
        </w:rPr>
        <w:fldChar w:fldCharType="begin"/>
      </w:r>
      <w:r w:rsidR="00CD2F44">
        <w:rPr>
          <w:rFonts w:cs="Calibri"/>
          <w:lang w:val="es-ES"/>
        </w:rPr>
        <w:instrText xml:space="preserve"> REF _Ref453872124 \h </w:instrText>
      </w:r>
      <w:r w:rsidR="00CD2F44">
        <w:rPr>
          <w:rFonts w:cs="Calibri"/>
          <w:lang w:val="es-ES"/>
        </w:rPr>
      </w:r>
      <w:r w:rsidR="00CD2F44">
        <w:rPr>
          <w:rFonts w:cs="Calibri"/>
          <w:lang w:val="es-ES"/>
        </w:rPr>
        <w:fldChar w:fldCharType="separate"/>
      </w:r>
      <w:r w:rsidR="00782CD7">
        <w:rPr>
          <w:lang w:val="es-ES"/>
        </w:rPr>
        <w:t>4. Tecnologías usadas</w:t>
      </w:r>
      <w:r w:rsidR="00CD2F44">
        <w:rPr>
          <w:rFonts w:cs="Calibri"/>
          <w:lang w:val="es-ES"/>
        </w:rPr>
        <w:fldChar w:fldCharType="end"/>
      </w:r>
      <w:r w:rsidR="00CD2F44">
        <w:rPr>
          <w:rFonts w:cs="Calibri"/>
          <w:lang w:val="es-ES"/>
        </w:rPr>
        <w:t>.</w:t>
      </w:r>
    </w:p>
    <w:p w14:paraId="204138B1" w14:textId="497E1B61" w:rsidR="009A0ECA" w:rsidRPr="009C258B" w:rsidRDefault="009A0ECA" w:rsidP="009C258B">
      <w:pPr>
        <w:ind w:left="360"/>
        <w:rPr>
          <w:rFonts w:cs="Calibri"/>
          <w:lang w:val="es-ES"/>
        </w:rPr>
      </w:pPr>
      <w:r w:rsidRPr="009C258B">
        <w:rPr>
          <w:rFonts w:cs="Calibri"/>
          <w:lang w:val="es-ES"/>
        </w:rPr>
        <w:t>A continuación, se muestra un diagrama de la arquitectura del sistema final.</w:t>
      </w:r>
    </w:p>
    <w:p w14:paraId="56FA4995" w14:textId="77777777" w:rsidR="006B0810" w:rsidRDefault="00FF416D" w:rsidP="006B0810">
      <w:pPr>
        <w:keepNext/>
        <w:jc w:val="center"/>
      </w:pPr>
      <w:r>
        <w:rPr>
          <w:rFonts w:cs="CMR10"/>
          <w:i/>
          <w:noProof/>
          <w:szCs w:val="20"/>
          <w:lang w:val="es-ES" w:eastAsia="es-ES"/>
        </w:rPr>
        <w:lastRenderedPageBreak/>
        <w:drawing>
          <wp:inline distT="0" distB="0" distL="0" distR="0" wp14:anchorId="167E5915" wp14:editId="79F1CE85">
            <wp:extent cx="3706168" cy="7812000"/>
            <wp:effectExtent l="0" t="0" r="2540" b="11430"/>
            <wp:docPr id="42" name="Picture 42" descr="System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ystem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6168" cy="7812000"/>
                    </a:xfrm>
                    <a:prstGeom prst="rect">
                      <a:avLst/>
                    </a:prstGeom>
                    <a:noFill/>
                    <a:ln>
                      <a:noFill/>
                    </a:ln>
                  </pic:spPr>
                </pic:pic>
              </a:graphicData>
            </a:graphic>
          </wp:inline>
        </w:drawing>
      </w:r>
    </w:p>
    <w:p w14:paraId="55AFF5BF" w14:textId="0E1DF476" w:rsidR="006B0810" w:rsidRDefault="006B0810" w:rsidP="005406EA">
      <w:pPr>
        <w:pStyle w:val="Descripcin"/>
        <w:jc w:val="center"/>
      </w:pPr>
      <w:r>
        <w:t xml:space="preserve">Figura </w:t>
      </w:r>
      <w:r>
        <w:fldChar w:fldCharType="begin"/>
      </w:r>
      <w:r>
        <w:instrText xml:space="preserve"> SEQ Figura \* ARABIC </w:instrText>
      </w:r>
      <w:r>
        <w:fldChar w:fldCharType="separate"/>
      </w:r>
      <w:r w:rsidR="00782CD7">
        <w:rPr>
          <w:noProof/>
        </w:rPr>
        <w:t>1</w:t>
      </w:r>
      <w:r>
        <w:fldChar w:fldCharType="end"/>
      </w:r>
      <w:r>
        <w:t>. Diagrama del sistema completo</w:t>
      </w:r>
    </w:p>
    <w:p w14:paraId="272AB8B5" w14:textId="21CF9F29" w:rsidR="003509FA" w:rsidRPr="00A4681B" w:rsidRDefault="003509FA" w:rsidP="003509FA">
      <w:pPr>
        <w:pStyle w:val="Ttulo2"/>
        <w:rPr>
          <w:i w:val="0"/>
          <w:lang w:val="es-ES"/>
        </w:rPr>
      </w:pPr>
      <w:bookmarkStart w:id="22" w:name="_Toc453868069"/>
      <w:r>
        <w:rPr>
          <w:i w:val="0"/>
          <w:lang w:val="es-ES"/>
        </w:rPr>
        <w:lastRenderedPageBreak/>
        <w:t>2.1</w:t>
      </w:r>
      <w:r w:rsidRPr="00A4681B">
        <w:rPr>
          <w:i w:val="0"/>
          <w:lang w:val="es-ES"/>
        </w:rPr>
        <w:t xml:space="preserve"> </w:t>
      </w:r>
      <w:r>
        <w:rPr>
          <w:i w:val="0"/>
          <w:lang w:val="es-ES"/>
        </w:rPr>
        <w:t>Decisiones de diseño</w:t>
      </w:r>
      <w:bookmarkEnd w:id="22"/>
    </w:p>
    <w:p w14:paraId="7A0015F4" w14:textId="35199BAC" w:rsidR="00676C21" w:rsidRDefault="00233237" w:rsidP="00233237">
      <w:pPr>
        <w:rPr>
          <w:rFonts w:cs="Calibri"/>
          <w:lang w:val="es-ES"/>
        </w:rPr>
      </w:pPr>
      <w:r>
        <w:rPr>
          <w:rFonts w:cs="Calibri"/>
          <w:lang w:val="es-ES"/>
        </w:rPr>
        <w:t xml:space="preserve">Las decisiones de diseño arquitecturales se han ido realizando según se avanzaba en el proyecto. </w:t>
      </w:r>
    </w:p>
    <w:p w14:paraId="597DEB94" w14:textId="3275DCAB" w:rsidR="00676C21" w:rsidRDefault="00233237" w:rsidP="00233237">
      <w:pPr>
        <w:rPr>
          <w:rFonts w:cs="Calibri"/>
          <w:lang w:val="es-ES"/>
        </w:rPr>
      </w:pPr>
      <w:r>
        <w:rPr>
          <w:rFonts w:cs="Calibri"/>
          <w:lang w:val="es-ES"/>
        </w:rPr>
        <w:t xml:space="preserve">Lo primero que se tuvo era Butler, un módulo con la mayoría de la funcionalidad de todo el sistema, el </w:t>
      </w:r>
      <w:proofErr w:type="spellStart"/>
      <w:r>
        <w:rPr>
          <w:rFonts w:cs="Calibri"/>
          <w:lang w:val="es-ES"/>
        </w:rPr>
        <w:t>core</w:t>
      </w:r>
      <w:proofErr w:type="spellEnd"/>
      <w:r>
        <w:rPr>
          <w:rFonts w:cs="Calibri"/>
          <w:lang w:val="es-ES"/>
        </w:rPr>
        <w:t xml:space="preserve"> del proyecto. A partir de aquí es cuando se necesitaba realizar un diseño que explotase su potencial buscando la escalabilidad.</w:t>
      </w:r>
    </w:p>
    <w:p w14:paraId="3BDEFBFA" w14:textId="6E9F5506" w:rsidR="00233237" w:rsidRDefault="00233237" w:rsidP="00233237">
      <w:pPr>
        <w:rPr>
          <w:rFonts w:cs="Calibri"/>
          <w:lang w:val="es-ES"/>
        </w:rPr>
      </w:pPr>
      <w:r>
        <w:rPr>
          <w:rFonts w:cs="Calibri"/>
          <w:lang w:val="es-ES"/>
        </w:rPr>
        <w:t>Solo con Butler, el sistema se basaba para el uso de tan solo un usuario y en un ordenador, para poder aumentar el uso del sistema se pensó en la utilidad de un sistema web para dar cabida a diferentes usuarios.</w:t>
      </w:r>
    </w:p>
    <w:p w14:paraId="5B1103AB" w14:textId="718DBD44" w:rsidR="00233237" w:rsidRDefault="00233237" w:rsidP="00233237">
      <w:pPr>
        <w:rPr>
          <w:rFonts w:cs="Calibri"/>
          <w:lang w:val="es-ES"/>
        </w:rPr>
      </w:pPr>
      <w:r>
        <w:rPr>
          <w:rFonts w:cs="Calibri"/>
          <w:lang w:val="es-ES"/>
        </w:rPr>
        <w:t>El sistema web debía ser escalable y modular, y se debía encontrar un sistema de ficheros y base de datos que soportase las necesidades del sistema, lo cual hizo que este módulo fuera externo a el sistema web y así pudiera haber varios servidores conectados al mismo sistema de datos.</w:t>
      </w:r>
    </w:p>
    <w:p w14:paraId="7CA268CB" w14:textId="65A2BDBB" w:rsidR="00E35E20" w:rsidRDefault="00233237" w:rsidP="00233237">
      <w:pPr>
        <w:rPr>
          <w:rFonts w:cs="Calibri"/>
          <w:lang w:val="es-ES"/>
        </w:rPr>
      </w:pPr>
      <w:r>
        <w:rPr>
          <w:rFonts w:cs="Calibri"/>
          <w:lang w:val="es-ES"/>
        </w:rPr>
        <w:t xml:space="preserve">La parte del cliente se realizó como una aplicación </w:t>
      </w:r>
      <w:proofErr w:type="spellStart"/>
      <w:r>
        <w:rPr>
          <w:rFonts w:cs="Calibri"/>
          <w:i/>
          <w:lang w:val="es-ES"/>
        </w:rPr>
        <w:t>one</w:t>
      </w:r>
      <w:proofErr w:type="spellEnd"/>
      <w:r>
        <w:rPr>
          <w:rFonts w:cs="Calibri"/>
          <w:i/>
          <w:lang w:val="es-ES"/>
        </w:rPr>
        <w:t>-page</w:t>
      </w:r>
      <w:r>
        <w:rPr>
          <w:rFonts w:cs="Calibri"/>
          <w:lang w:val="es-ES"/>
        </w:rPr>
        <w:t xml:space="preserve">, pero el requisito más importante respecto al diseño era que el estado estuviera contenido en el cliente, para poder realizar un diseño </w:t>
      </w:r>
      <w:proofErr w:type="spellStart"/>
      <w:r>
        <w:rPr>
          <w:rFonts w:cs="Calibri"/>
          <w:lang w:val="es-ES"/>
        </w:rPr>
        <w:t>RESTful</w:t>
      </w:r>
      <w:proofErr w:type="spellEnd"/>
      <w:r>
        <w:rPr>
          <w:rFonts w:cs="Calibri"/>
          <w:lang w:val="es-ES"/>
        </w:rPr>
        <w:t>.</w:t>
      </w:r>
    </w:p>
    <w:p w14:paraId="4356235B" w14:textId="2F559BA8" w:rsidR="00E35E20" w:rsidRDefault="00E35E20" w:rsidP="00233237">
      <w:pPr>
        <w:rPr>
          <w:rFonts w:cs="Calibri"/>
          <w:lang w:val="es-ES"/>
        </w:rPr>
      </w:pPr>
      <w:r>
        <w:rPr>
          <w:rFonts w:cs="Calibri"/>
          <w:lang w:val="es-ES"/>
        </w:rPr>
        <w:t xml:space="preserve">Del sistema, lo único que faltaba por definir era casi, lo más importante, cómo y dónde se va a ejecutar los contenedores </w:t>
      </w:r>
      <w:proofErr w:type="spellStart"/>
      <w:r>
        <w:rPr>
          <w:rFonts w:cs="Calibri"/>
          <w:lang w:val="es-ES"/>
        </w:rPr>
        <w:t>Docker</w:t>
      </w:r>
      <w:proofErr w:type="spellEnd"/>
      <w:r>
        <w:rPr>
          <w:rFonts w:cs="Calibri"/>
          <w:lang w:val="es-ES"/>
        </w:rPr>
        <w:t>. Estos contenedores son los que consumen recursos y lo que mejor se ha de administrar.</w:t>
      </w:r>
    </w:p>
    <w:p w14:paraId="5A9734F2" w14:textId="77777777" w:rsidR="00E35E20" w:rsidRDefault="00E35E20" w:rsidP="00233237">
      <w:pPr>
        <w:rPr>
          <w:rFonts w:cs="Calibri"/>
          <w:lang w:val="es-ES"/>
        </w:rPr>
      </w:pPr>
      <w:r>
        <w:rPr>
          <w:rFonts w:cs="Calibri"/>
          <w:lang w:val="es-ES"/>
        </w:rPr>
        <w:t>La primera versión del sistema en este aspecto, que es la que está implementada es que se ejecuten todos los contenedores en la máquina donde s</w:t>
      </w:r>
      <w:r w:rsidR="00676C21">
        <w:rPr>
          <w:rFonts w:cs="Calibri"/>
          <w:lang w:val="es-ES"/>
        </w:rPr>
        <w:t>e</w:t>
      </w:r>
      <w:r>
        <w:rPr>
          <w:rFonts w:cs="Calibri"/>
          <w:lang w:val="es-ES"/>
        </w:rPr>
        <w:t xml:space="preserve"> </w:t>
      </w:r>
      <w:r w:rsidR="00676C21">
        <w:rPr>
          <w:rFonts w:cs="Calibri"/>
          <w:lang w:val="es-ES"/>
        </w:rPr>
        <w:t>esté</w:t>
      </w:r>
      <w:r>
        <w:rPr>
          <w:rFonts w:cs="Calibri"/>
          <w:lang w:val="es-ES"/>
        </w:rPr>
        <w:t xml:space="preserve"> ejecutando el </w:t>
      </w:r>
      <w:r w:rsidR="00676C21">
        <w:rPr>
          <w:rFonts w:cs="Calibri"/>
          <w:lang w:val="es-ES"/>
        </w:rPr>
        <w:t>servidor</w:t>
      </w:r>
      <w:r>
        <w:rPr>
          <w:rFonts w:cs="Calibri"/>
          <w:lang w:val="es-ES"/>
        </w:rPr>
        <w:t xml:space="preserve">, pero la implementación futura y final en este aspecto sería tener almacenadas todas las máquinas accesibles para utilizar y ejecutar vía </w:t>
      </w:r>
      <w:proofErr w:type="spellStart"/>
      <w:r>
        <w:rPr>
          <w:rFonts w:cs="Calibri"/>
          <w:i/>
          <w:lang w:val="es-ES"/>
        </w:rPr>
        <w:t>ssh</w:t>
      </w:r>
      <w:proofErr w:type="spellEnd"/>
      <w:r>
        <w:rPr>
          <w:rFonts w:cs="Calibri"/>
          <w:i/>
          <w:lang w:val="es-ES"/>
        </w:rPr>
        <w:t xml:space="preserve"> </w:t>
      </w:r>
      <w:r>
        <w:rPr>
          <w:rFonts w:cs="Calibri"/>
          <w:lang w:val="es-ES"/>
        </w:rPr>
        <w:t xml:space="preserve">la ejecución de los contenedores </w:t>
      </w:r>
      <w:proofErr w:type="spellStart"/>
      <w:r>
        <w:rPr>
          <w:rFonts w:cs="Calibri"/>
          <w:lang w:val="es-ES"/>
        </w:rPr>
        <w:t>Docker</w:t>
      </w:r>
      <w:proofErr w:type="spellEnd"/>
      <w:r w:rsidR="00676C21">
        <w:rPr>
          <w:rFonts w:cs="Calibri"/>
          <w:lang w:val="es-ES"/>
        </w:rPr>
        <w:t>, ya sea por una distribución equitativa de consumo de recursos entre todas las máquinas o a elección del usuario.</w:t>
      </w:r>
    </w:p>
    <w:p w14:paraId="7214307F" w14:textId="77777777" w:rsidR="00C72E33" w:rsidRDefault="00C72E33" w:rsidP="00C72E33">
      <w:pPr>
        <w:pStyle w:val="Ttulo1"/>
        <w:rPr>
          <w:sz w:val="24"/>
          <w:szCs w:val="24"/>
          <w:lang w:val="es-ES"/>
        </w:rPr>
      </w:pPr>
      <w:bookmarkStart w:id="23" w:name="_Toc453868070"/>
      <w:r>
        <w:rPr>
          <w:lang w:val="es-ES"/>
        </w:rPr>
        <w:lastRenderedPageBreak/>
        <w:t>3</w:t>
      </w:r>
      <w:r w:rsidRPr="00A4681B">
        <w:rPr>
          <w:lang w:val="es-ES"/>
        </w:rPr>
        <w:t xml:space="preserve">. </w:t>
      </w:r>
      <w:r>
        <w:rPr>
          <w:lang w:val="es-ES"/>
        </w:rPr>
        <w:t>Diseño del sistema</w:t>
      </w:r>
      <w:bookmarkEnd w:id="23"/>
    </w:p>
    <w:p w14:paraId="112D9A17" w14:textId="080A66F1" w:rsidR="003509FA" w:rsidRPr="003509FA" w:rsidRDefault="003509FA" w:rsidP="003509FA">
      <w:pPr>
        <w:rPr>
          <w:lang w:val="es-ES"/>
        </w:rPr>
      </w:pPr>
      <w:r>
        <w:rPr>
          <w:rFonts w:cs="Calibri"/>
          <w:lang w:val="es-ES"/>
        </w:rPr>
        <w:t>El sistema se compone en dos grandes módulos a alto nivel. Butler que es la esencia del proyecto y el sistema web que lo integra. En este apartado se explica qué es, cómo está construido y como funciona cada uno de ellos, así como la evolución del sistema y las decisiones de diseño realizadas.</w:t>
      </w:r>
    </w:p>
    <w:p w14:paraId="1D7D246C" w14:textId="77777777" w:rsidR="00AC4053" w:rsidRPr="00A4681B" w:rsidRDefault="00AC4053" w:rsidP="00AC4053">
      <w:pPr>
        <w:pStyle w:val="Ttulo2"/>
        <w:rPr>
          <w:i w:val="0"/>
          <w:lang w:val="es-ES"/>
        </w:rPr>
      </w:pPr>
      <w:bookmarkStart w:id="24" w:name="_Ref453601882"/>
      <w:bookmarkStart w:id="25" w:name="_Toc453868071"/>
      <w:r>
        <w:rPr>
          <w:i w:val="0"/>
          <w:lang w:val="es-ES"/>
        </w:rPr>
        <w:t>3</w:t>
      </w:r>
      <w:r w:rsidRPr="00A4681B">
        <w:rPr>
          <w:i w:val="0"/>
          <w:lang w:val="es-ES"/>
        </w:rPr>
        <w:t xml:space="preserve">.1 </w:t>
      </w:r>
      <w:r>
        <w:rPr>
          <w:i w:val="0"/>
          <w:lang w:val="es-ES"/>
        </w:rPr>
        <w:t>Butler</w:t>
      </w:r>
      <w:bookmarkEnd w:id="24"/>
      <w:bookmarkEnd w:id="25"/>
    </w:p>
    <w:p w14:paraId="26C501BF" w14:textId="77777777" w:rsidR="00C72E33" w:rsidRPr="00A4681B" w:rsidRDefault="00C72E33" w:rsidP="00C72E33">
      <w:pPr>
        <w:rPr>
          <w:rFonts w:cs="Calibri"/>
          <w:lang w:val="es-ES"/>
        </w:rPr>
      </w:pPr>
      <w:r w:rsidRPr="00A4681B">
        <w:rPr>
          <w:rFonts w:cs="Calibri"/>
          <w:lang w:val="es-ES"/>
        </w:rPr>
        <w:t xml:space="preserve">Butler es el sistema que integra toda la funcionalidad relacionada </w:t>
      </w:r>
      <w:r>
        <w:rPr>
          <w:rFonts w:cs="Calibri"/>
          <w:lang w:val="es-ES"/>
        </w:rPr>
        <w:t xml:space="preserve">con la creación y personalización de los sistemas de </w:t>
      </w:r>
      <w:proofErr w:type="spellStart"/>
      <w:r>
        <w:rPr>
          <w:rFonts w:cs="Calibri"/>
          <w:lang w:val="es-ES"/>
        </w:rPr>
        <w:t>crawling</w:t>
      </w:r>
      <w:proofErr w:type="spellEnd"/>
      <w:r>
        <w:rPr>
          <w:rFonts w:cs="Calibri"/>
          <w:lang w:val="es-ES"/>
        </w:rPr>
        <w:t>.</w:t>
      </w:r>
    </w:p>
    <w:p w14:paraId="3EB8CC96" w14:textId="77777777" w:rsidR="00C72E33" w:rsidRPr="00A4681B" w:rsidRDefault="00C72E33" w:rsidP="00C72E33">
      <w:pPr>
        <w:rPr>
          <w:rFonts w:cs="Calibri"/>
          <w:lang w:val="es-ES"/>
        </w:rPr>
      </w:pPr>
      <w:r w:rsidRPr="00A4681B">
        <w:rPr>
          <w:rFonts w:cs="Calibri"/>
          <w:lang w:val="es-ES"/>
        </w:rPr>
        <w:t>Es un sistema construido con una metodología modular, compuesto por varias partes, cada cual se encarga de una función específica y cuya funcionalidad puede ser aumentada fácilmente.</w:t>
      </w:r>
    </w:p>
    <w:p w14:paraId="528D598D" w14:textId="77777777" w:rsidR="00C72E33" w:rsidRPr="00A4681B" w:rsidRDefault="00C72E33" w:rsidP="00C72E33">
      <w:pPr>
        <w:rPr>
          <w:rFonts w:cs="Calibri"/>
          <w:lang w:val="es-ES"/>
        </w:rPr>
      </w:pPr>
      <w:r w:rsidRPr="00A4681B">
        <w:rPr>
          <w:rFonts w:cs="Calibri"/>
          <w:lang w:val="es-ES"/>
        </w:rPr>
        <w:t xml:space="preserve">Lo primero de todo es explicar y responder unas preguntas simples e introductorias al sistema. </w:t>
      </w:r>
    </w:p>
    <w:p w14:paraId="179DC1DA" w14:textId="77777777" w:rsidR="00C72E33" w:rsidRPr="005406EA" w:rsidRDefault="00C72E33" w:rsidP="005406EA">
      <w:pPr>
        <w:jc w:val="center"/>
        <w:rPr>
          <w:rFonts w:cs="Calibri"/>
          <w:b/>
          <w:lang w:val="es-ES"/>
        </w:rPr>
      </w:pPr>
      <w:r w:rsidRPr="005406EA">
        <w:rPr>
          <w:rFonts w:cs="Calibri"/>
          <w:b/>
          <w:lang w:val="es-ES"/>
        </w:rPr>
        <w:t>¿Qué es Butler?</w:t>
      </w:r>
    </w:p>
    <w:p w14:paraId="15F3290A" w14:textId="121BE686" w:rsidR="00AC3E2A" w:rsidRPr="00A4681B" w:rsidRDefault="00C72E33" w:rsidP="00C72E33">
      <w:pPr>
        <w:rPr>
          <w:rFonts w:cs="Calibri"/>
          <w:lang w:val="es-ES"/>
        </w:rPr>
      </w:pPr>
      <w:r w:rsidRPr="00A4681B">
        <w:rPr>
          <w:rFonts w:cs="Calibri"/>
          <w:lang w:val="es-ES"/>
        </w:rPr>
        <w:t>Butl</w:t>
      </w:r>
      <w:r>
        <w:rPr>
          <w:rFonts w:cs="Calibri"/>
          <w:lang w:val="es-ES"/>
        </w:rPr>
        <w:t>er es una aplicación de Shell (línea de comandos) que c</w:t>
      </w:r>
      <w:r w:rsidRPr="00A4681B">
        <w:rPr>
          <w:rFonts w:cs="Calibri"/>
          <w:lang w:val="es-ES"/>
        </w:rPr>
        <w:t>ontiene comandos propios y específicos.</w:t>
      </w:r>
    </w:p>
    <w:p w14:paraId="166CE198" w14:textId="77777777" w:rsidR="00C72E33" w:rsidRPr="005406EA" w:rsidRDefault="00C72E33" w:rsidP="005406EA">
      <w:pPr>
        <w:jc w:val="center"/>
        <w:rPr>
          <w:rFonts w:cs="Calibri"/>
          <w:b/>
          <w:lang w:val="es-ES"/>
        </w:rPr>
      </w:pPr>
      <w:r w:rsidRPr="005406EA">
        <w:rPr>
          <w:rFonts w:cs="Calibri"/>
          <w:b/>
          <w:lang w:val="es-ES"/>
        </w:rPr>
        <w:t>¿Qué hace o puede hacer exactamente Butler?</w:t>
      </w:r>
    </w:p>
    <w:p w14:paraId="1A023F58" w14:textId="77777777" w:rsidR="00C72E33" w:rsidRPr="00A4681B" w:rsidRDefault="00C72E33" w:rsidP="00C72E33">
      <w:pPr>
        <w:rPr>
          <w:rFonts w:cs="Calibri"/>
          <w:lang w:val="es-ES"/>
        </w:rPr>
      </w:pPr>
      <w:r w:rsidRPr="00A4681B">
        <w:rPr>
          <w:rFonts w:cs="Calibri"/>
          <w:lang w:val="es-ES"/>
        </w:rPr>
        <w:t xml:space="preserve">Butler facilita la creación </w:t>
      </w:r>
      <w:r>
        <w:rPr>
          <w:rFonts w:cs="Calibri"/>
          <w:lang w:val="es-ES"/>
        </w:rPr>
        <w:t xml:space="preserve">y personalización </w:t>
      </w:r>
      <w:r w:rsidRPr="00A4681B">
        <w:rPr>
          <w:rFonts w:cs="Calibri"/>
          <w:lang w:val="es-ES"/>
        </w:rPr>
        <w:t xml:space="preserve">de sistemas de </w:t>
      </w:r>
      <w:proofErr w:type="spellStart"/>
      <w:r w:rsidRPr="00A4681B">
        <w:rPr>
          <w:rFonts w:cs="Calibri"/>
          <w:lang w:val="es-ES"/>
        </w:rPr>
        <w:t>crawling</w:t>
      </w:r>
      <w:proofErr w:type="spellEnd"/>
      <w:r w:rsidRPr="00A4681B">
        <w:rPr>
          <w:rFonts w:cs="Calibri"/>
          <w:lang w:val="es-ES"/>
        </w:rPr>
        <w:t xml:space="preserve"> y su posterior control ofreciendo un amplio abanico de </w:t>
      </w:r>
      <w:r>
        <w:rPr>
          <w:rFonts w:cs="Calibri"/>
          <w:lang w:val="es-ES"/>
        </w:rPr>
        <w:t>operaciones</w:t>
      </w:r>
      <w:r w:rsidRPr="00A4681B">
        <w:rPr>
          <w:rFonts w:cs="Calibri"/>
          <w:lang w:val="es-ES"/>
        </w:rPr>
        <w:t xml:space="preserve"> al usuario.</w:t>
      </w:r>
    </w:p>
    <w:p w14:paraId="483A7E30" w14:textId="53675448" w:rsidR="00C72E33" w:rsidRPr="00A4681B" w:rsidRDefault="00C72E33" w:rsidP="00C72E33">
      <w:pPr>
        <w:rPr>
          <w:rFonts w:cs="Calibri"/>
          <w:lang w:val="es-ES"/>
        </w:rPr>
      </w:pPr>
      <w:r w:rsidRPr="00A4681B">
        <w:rPr>
          <w:rFonts w:cs="Calibri"/>
          <w:lang w:val="es-ES"/>
        </w:rPr>
        <w:t xml:space="preserve">Butler también alerta de cualquier fallo posible de la aplicación o de las tecnologías que usa, tanto previa ejecución gracias a los test integrados que contiene como en ejecución gracias a la continua comprobación de que las operaciones a realizar sean posibles, incluso que las aplicaciones externas que usa, como </w:t>
      </w:r>
      <w:proofErr w:type="spellStart"/>
      <w:r w:rsidRPr="00A4681B">
        <w:rPr>
          <w:rFonts w:cs="Calibri"/>
          <w:lang w:val="es-ES"/>
        </w:rPr>
        <w:t>Docker</w:t>
      </w:r>
      <w:proofErr w:type="spellEnd"/>
      <w:r w:rsidRPr="00A4681B">
        <w:rPr>
          <w:rFonts w:cs="Calibri"/>
          <w:lang w:val="es-ES"/>
        </w:rPr>
        <w:t>, estén disponibles</w:t>
      </w:r>
    </w:p>
    <w:p w14:paraId="0707C4FE" w14:textId="77777777" w:rsidR="00C72E33" w:rsidRPr="005406EA" w:rsidRDefault="00C72E33" w:rsidP="005406EA">
      <w:pPr>
        <w:jc w:val="center"/>
        <w:rPr>
          <w:rFonts w:cs="Calibri"/>
          <w:b/>
          <w:lang w:val="es-ES"/>
        </w:rPr>
      </w:pPr>
      <w:r w:rsidRPr="005406EA">
        <w:rPr>
          <w:rFonts w:cs="Calibri"/>
          <w:b/>
          <w:lang w:val="es-ES"/>
        </w:rPr>
        <w:t>¿Cómo?</w:t>
      </w:r>
    </w:p>
    <w:p w14:paraId="2DAA8726" w14:textId="3EA6B521" w:rsidR="00C72E33" w:rsidRPr="00A4681B" w:rsidRDefault="00C72E33" w:rsidP="00C72E33">
      <w:pPr>
        <w:rPr>
          <w:rFonts w:cs="Calibri"/>
          <w:lang w:val="es-ES"/>
        </w:rPr>
      </w:pPr>
      <w:r w:rsidRPr="00A4681B">
        <w:rPr>
          <w:rFonts w:cs="Calibri"/>
          <w:lang w:val="es-ES"/>
        </w:rPr>
        <w:t xml:space="preserve">A través de un DSL propio, un pequeño lenguaje, que, a través de un fichero de configuración sencillo, en formato </w:t>
      </w:r>
      <w:proofErr w:type="spellStart"/>
      <w:r w:rsidRPr="00A4681B">
        <w:rPr>
          <w:rFonts w:cs="Calibri"/>
          <w:i/>
          <w:lang w:val="es-ES"/>
        </w:rPr>
        <w:t>yalm</w:t>
      </w:r>
      <w:proofErr w:type="spellEnd"/>
      <w:r w:rsidRPr="00A4681B">
        <w:rPr>
          <w:rFonts w:cs="Calibri"/>
          <w:lang w:val="es-ES"/>
        </w:rPr>
        <w:t xml:space="preserve">, permite especificar las características de todo el sistema, desde el sistema operativo de la máquina donde va a correr el sistema de </w:t>
      </w:r>
      <w:proofErr w:type="spellStart"/>
      <w:r w:rsidRPr="00A4681B">
        <w:rPr>
          <w:rFonts w:cs="Calibri"/>
          <w:lang w:val="es-ES"/>
        </w:rPr>
        <w:t>crawling</w:t>
      </w:r>
      <w:proofErr w:type="spellEnd"/>
      <w:r w:rsidRPr="00A4681B">
        <w:rPr>
          <w:rFonts w:cs="Calibri"/>
          <w:lang w:val="es-ES"/>
        </w:rPr>
        <w:t xml:space="preserve">, como qué sistema de </w:t>
      </w:r>
      <w:proofErr w:type="spellStart"/>
      <w:r w:rsidRPr="00A4681B">
        <w:rPr>
          <w:rFonts w:cs="Calibri"/>
          <w:lang w:val="es-ES"/>
        </w:rPr>
        <w:t>crawling</w:t>
      </w:r>
      <w:proofErr w:type="spellEnd"/>
      <w:r w:rsidRPr="00A4681B">
        <w:rPr>
          <w:rFonts w:cs="Calibri"/>
          <w:lang w:val="es-ES"/>
        </w:rPr>
        <w:t xml:space="preserve"> quieres (ej. </w:t>
      </w:r>
      <w:proofErr w:type="spellStart"/>
      <w:r w:rsidRPr="00A4681B">
        <w:rPr>
          <w:rFonts w:cs="Calibri"/>
          <w:i/>
          <w:lang w:val="es-ES"/>
        </w:rPr>
        <w:t>Nutch</w:t>
      </w:r>
      <w:proofErr w:type="spellEnd"/>
      <w:r w:rsidRPr="00A4681B">
        <w:rPr>
          <w:rFonts w:cs="Calibri"/>
          <w:lang w:val="es-ES"/>
        </w:rPr>
        <w:t xml:space="preserve">) hasta especificaciones del </w:t>
      </w:r>
      <w:proofErr w:type="spellStart"/>
      <w:r w:rsidRPr="00A4681B">
        <w:rPr>
          <w:rFonts w:cs="Calibri"/>
          <w:lang w:val="es-ES"/>
        </w:rPr>
        <w:t>crawler</w:t>
      </w:r>
      <w:proofErr w:type="spellEnd"/>
      <w:r w:rsidRPr="00A4681B">
        <w:rPr>
          <w:rFonts w:cs="Calibri"/>
          <w:lang w:val="es-ES"/>
        </w:rPr>
        <w:t>, como sin ir más lejos, la/s semilla/s.</w:t>
      </w:r>
    </w:p>
    <w:p w14:paraId="26394CFC" w14:textId="1C7F8F61" w:rsidR="00C72E33" w:rsidRPr="00A4681B" w:rsidRDefault="00C72E33" w:rsidP="005406EA">
      <w:pPr>
        <w:pStyle w:val="Ttulo3"/>
        <w:rPr>
          <w:lang w:val="es-ES"/>
        </w:rPr>
      </w:pPr>
      <w:bookmarkStart w:id="26" w:name="_Toc453868072"/>
      <w:r>
        <w:rPr>
          <w:lang w:val="es-ES"/>
        </w:rPr>
        <w:lastRenderedPageBreak/>
        <w:t>3.1</w:t>
      </w:r>
      <w:r w:rsidRPr="00A4681B">
        <w:rPr>
          <w:lang w:val="es-ES"/>
        </w:rPr>
        <w:t xml:space="preserve">.1 </w:t>
      </w:r>
      <w:r w:rsidR="0033725A">
        <w:rPr>
          <w:lang w:val="es-ES"/>
        </w:rPr>
        <w:t xml:space="preserve">Butler </w:t>
      </w:r>
      <w:r w:rsidRPr="00A4681B">
        <w:rPr>
          <w:lang w:val="es-ES"/>
        </w:rPr>
        <w:t>DSL</w:t>
      </w:r>
      <w:bookmarkEnd w:id="26"/>
    </w:p>
    <w:p w14:paraId="029C5274" w14:textId="64AC2E4A" w:rsidR="00C72E33" w:rsidRDefault="00795D1D" w:rsidP="00C72E33">
      <w:pPr>
        <w:rPr>
          <w:rFonts w:cs="Calibri"/>
          <w:lang w:val="es-ES"/>
        </w:rPr>
      </w:pPr>
      <w:r>
        <w:rPr>
          <w:rFonts w:cs="Calibri"/>
          <w:lang w:val="es-ES"/>
        </w:rPr>
        <w:t>Un DSL (</w:t>
      </w:r>
      <w:proofErr w:type="spellStart"/>
      <w:r>
        <w:rPr>
          <w:rFonts w:cs="Calibri"/>
          <w:lang w:val="es-ES"/>
        </w:rPr>
        <w:t>Domain</w:t>
      </w:r>
      <w:proofErr w:type="spellEnd"/>
      <w:r>
        <w:rPr>
          <w:rFonts w:cs="Calibri"/>
          <w:lang w:val="es-ES"/>
        </w:rPr>
        <w:t xml:space="preserve"> </w:t>
      </w:r>
      <w:proofErr w:type="spellStart"/>
      <w:r>
        <w:rPr>
          <w:rFonts w:cs="Calibri"/>
          <w:lang w:val="es-ES"/>
        </w:rPr>
        <w:t>Specific</w:t>
      </w:r>
      <w:proofErr w:type="spellEnd"/>
      <w:r>
        <w:rPr>
          <w:rFonts w:cs="Calibri"/>
          <w:lang w:val="es-ES"/>
        </w:rPr>
        <w:t xml:space="preserve"> </w:t>
      </w:r>
      <w:proofErr w:type="spellStart"/>
      <w:r>
        <w:rPr>
          <w:rFonts w:cs="Calibri"/>
          <w:lang w:val="es-ES"/>
        </w:rPr>
        <w:t>L</w:t>
      </w:r>
      <w:r w:rsidR="00C72E33" w:rsidRPr="00A4681B">
        <w:rPr>
          <w:rFonts w:cs="Calibri"/>
          <w:lang w:val="es-ES"/>
        </w:rPr>
        <w:t>anguage</w:t>
      </w:r>
      <w:proofErr w:type="spellEnd"/>
      <w:r w:rsidR="00C72E33" w:rsidRPr="00A4681B">
        <w:rPr>
          <w:rFonts w:cs="Calibri"/>
          <w:lang w:val="es-ES"/>
        </w:rPr>
        <w:t>), es un pequeño lenguaje creado para</w:t>
      </w:r>
      <w:r w:rsidR="00C72E33">
        <w:rPr>
          <w:rFonts w:cs="Calibri"/>
          <w:lang w:val="es-ES"/>
        </w:rPr>
        <w:t xml:space="preserve"> un sistema o ámbito específico (Especificación del DSL y explicación en el Anexo A).</w:t>
      </w:r>
    </w:p>
    <w:p w14:paraId="4213CE88" w14:textId="77777777" w:rsidR="00C72E33" w:rsidRPr="00A4681B" w:rsidRDefault="00C72E33" w:rsidP="00C72E33">
      <w:pPr>
        <w:rPr>
          <w:rFonts w:cs="Calibri"/>
          <w:lang w:val="es-ES"/>
        </w:rPr>
      </w:pPr>
      <w:r w:rsidRPr="00A4681B">
        <w:rPr>
          <w:rFonts w:cs="Calibri"/>
          <w:lang w:val="es-ES"/>
        </w:rPr>
        <w:t xml:space="preserve">Butler hace uso del DSL para poder especificar de una forma fácil, sencilla y rápida las características del sistema de </w:t>
      </w:r>
      <w:proofErr w:type="spellStart"/>
      <w:r w:rsidRPr="00A4681B">
        <w:rPr>
          <w:rFonts w:cs="Calibri"/>
          <w:lang w:val="es-ES"/>
        </w:rPr>
        <w:t>crawling</w:t>
      </w:r>
      <w:proofErr w:type="spellEnd"/>
      <w:r w:rsidRPr="00A4681B">
        <w:rPr>
          <w:rFonts w:cs="Calibri"/>
          <w:lang w:val="es-ES"/>
        </w:rPr>
        <w:t xml:space="preserve"> que se desea crear a través de un fichero de configuración, dado que sino, para realizar esto, el usuario tendría que editar a mano, ficheros de configuración específicos de cada sistema o realizar los cambios costosos pertinentes.</w:t>
      </w:r>
    </w:p>
    <w:p w14:paraId="19B28DDD" w14:textId="77777777" w:rsidR="00C72E33" w:rsidRPr="00A4681B" w:rsidRDefault="00C72E33" w:rsidP="00C72E33">
      <w:pPr>
        <w:rPr>
          <w:rFonts w:cs="Calibri"/>
          <w:lang w:val="es-ES"/>
        </w:rPr>
      </w:pPr>
      <w:r w:rsidRPr="00A4681B">
        <w:rPr>
          <w:rFonts w:cs="Calibri"/>
          <w:lang w:val="es-ES"/>
        </w:rPr>
        <w:t xml:space="preserve">Un sistema de </w:t>
      </w:r>
      <w:proofErr w:type="spellStart"/>
      <w:r w:rsidRPr="00A4681B">
        <w:rPr>
          <w:rFonts w:cs="Calibri"/>
          <w:lang w:val="es-ES"/>
        </w:rPr>
        <w:t>crawling</w:t>
      </w:r>
      <w:proofErr w:type="spellEnd"/>
      <w:r w:rsidRPr="00A4681B">
        <w:rPr>
          <w:rFonts w:cs="Calibri"/>
          <w:lang w:val="es-ES"/>
        </w:rPr>
        <w:t>, normalmente tiene muchas propiedades o características que el usuario puede cambiar. Por dar un número de ejemplo redondo, pongamos que pueden ser mil.</w:t>
      </w:r>
    </w:p>
    <w:p w14:paraId="7B779CFD" w14:textId="77777777" w:rsidR="00C72E33" w:rsidRPr="00A4681B" w:rsidRDefault="00C72E33" w:rsidP="00C72E33">
      <w:pPr>
        <w:rPr>
          <w:rFonts w:cs="Calibri"/>
          <w:lang w:val="es-ES"/>
        </w:rPr>
      </w:pPr>
      <w:r w:rsidRPr="00A4681B">
        <w:rPr>
          <w:rFonts w:cs="Calibri"/>
          <w:lang w:val="es-ES"/>
        </w:rPr>
        <w:t>Para una primera versión del DSL se han escogido las propiedades más importantes y útiles enfocadas a un uso tanto empresarial como individual. Así, estos son los aspectos que se pueden especificar sobre su configuración que se aplicarán desde el momento en el que se empiece a ejecutar.</w:t>
      </w:r>
    </w:p>
    <w:p w14:paraId="2EF7218F" w14:textId="77777777" w:rsidR="00C72E33" w:rsidRPr="00482998" w:rsidRDefault="00C72E33" w:rsidP="00C72E33">
      <w:pPr>
        <w:numPr>
          <w:ilvl w:val="0"/>
          <w:numId w:val="9"/>
        </w:numPr>
        <w:rPr>
          <w:rFonts w:cs="Calibri"/>
          <w:lang w:val="es-ES"/>
        </w:rPr>
      </w:pPr>
      <w:r w:rsidRPr="00A4681B">
        <w:rPr>
          <w:rFonts w:cs="Calibri"/>
          <w:lang w:val="es-ES"/>
        </w:rPr>
        <w:t>Configuraciones mínimas obligatorias</w:t>
      </w:r>
    </w:p>
    <w:p w14:paraId="59CF34D4" w14:textId="77777777" w:rsidR="00C72E33" w:rsidRPr="00A4681B" w:rsidRDefault="00C72E33" w:rsidP="00C72E33">
      <w:pPr>
        <w:numPr>
          <w:ilvl w:val="1"/>
          <w:numId w:val="9"/>
        </w:numPr>
        <w:shd w:val="clear" w:color="auto" w:fill="FFFFFF"/>
        <w:spacing w:before="100" w:beforeAutospacing="1" w:after="100" w:afterAutospacing="1" w:line="384" w:lineRule="atLeast"/>
        <w:rPr>
          <w:rFonts w:ascii="Helvetica" w:eastAsia="Times New Roman" w:hAnsi="Helvetica"/>
          <w:lang w:val="es-ES" w:eastAsia="es-ES"/>
        </w:rPr>
      </w:pPr>
      <w:r w:rsidRPr="00A4681B">
        <w:rPr>
          <w:rFonts w:eastAsia="Times New Roman" w:cs="Calibri"/>
          <w:lang w:val="es-ES" w:eastAsia="es-ES"/>
        </w:rPr>
        <w:t xml:space="preserve">El nombre y la versión del sistema de </w:t>
      </w:r>
      <w:proofErr w:type="spellStart"/>
      <w:r w:rsidRPr="00A4681B">
        <w:rPr>
          <w:rFonts w:eastAsia="Times New Roman" w:cs="Calibri"/>
          <w:lang w:val="es-ES" w:eastAsia="es-ES"/>
        </w:rPr>
        <w:t>crawling</w:t>
      </w:r>
      <w:proofErr w:type="spellEnd"/>
      <w:r w:rsidRPr="00A4681B">
        <w:rPr>
          <w:rFonts w:ascii="Helvetica" w:eastAsia="Times New Roman" w:hAnsi="Helvetica"/>
          <w:lang w:val="es-ES" w:eastAsia="es-ES"/>
        </w:rPr>
        <w:t>.</w:t>
      </w:r>
    </w:p>
    <w:p w14:paraId="7D2A8699" w14:textId="77777777" w:rsidR="00C72E33" w:rsidRPr="00A4681B" w:rsidRDefault="00C72E33" w:rsidP="00C72E33">
      <w:pPr>
        <w:numPr>
          <w:ilvl w:val="1"/>
          <w:numId w:val="9"/>
        </w:numPr>
        <w:rPr>
          <w:rFonts w:cs="Calibri"/>
          <w:lang w:val="es-ES"/>
        </w:rPr>
      </w:pPr>
      <w:r w:rsidRPr="00A4681B">
        <w:rPr>
          <w:rFonts w:cs="Calibri"/>
          <w:lang w:val="es-ES"/>
        </w:rPr>
        <w:t>Las semillas que servirán como base al sistema.</w:t>
      </w:r>
    </w:p>
    <w:p w14:paraId="637A96C3" w14:textId="77777777" w:rsidR="00C72E33" w:rsidRPr="00A4681B" w:rsidRDefault="00C72E33" w:rsidP="00C72E33">
      <w:pPr>
        <w:numPr>
          <w:ilvl w:val="1"/>
          <w:numId w:val="9"/>
        </w:numPr>
        <w:rPr>
          <w:rFonts w:cs="Calibri"/>
          <w:lang w:val="es-ES"/>
        </w:rPr>
      </w:pPr>
      <w:r w:rsidRPr="00A4681B">
        <w:rPr>
          <w:rFonts w:cs="Calibri"/>
          <w:lang w:val="es-ES"/>
        </w:rPr>
        <w:t>El número de rondas o iteraciones que el sistema permanecerá en ejecución.</w:t>
      </w:r>
    </w:p>
    <w:p w14:paraId="70F6A85B" w14:textId="77777777" w:rsidR="00C72E33" w:rsidRPr="00A4681B" w:rsidRDefault="00C72E33" w:rsidP="00C72E33">
      <w:pPr>
        <w:numPr>
          <w:ilvl w:val="1"/>
          <w:numId w:val="9"/>
        </w:numPr>
        <w:rPr>
          <w:rFonts w:cs="Calibri"/>
          <w:lang w:val="es-ES"/>
        </w:rPr>
      </w:pPr>
      <w:r w:rsidRPr="00A4681B">
        <w:rPr>
          <w:rFonts w:cs="Calibri"/>
          <w:lang w:val="es-ES"/>
        </w:rPr>
        <w:t xml:space="preserve">Si la extracción de información del </w:t>
      </w:r>
      <w:proofErr w:type="spellStart"/>
      <w:r w:rsidRPr="00A4681B">
        <w:rPr>
          <w:rFonts w:cs="Calibri"/>
          <w:lang w:val="es-ES"/>
        </w:rPr>
        <w:t>crawler</w:t>
      </w:r>
      <w:proofErr w:type="spellEnd"/>
      <w:r w:rsidRPr="00A4681B">
        <w:rPr>
          <w:rFonts w:cs="Calibri"/>
          <w:lang w:val="es-ES"/>
        </w:rPr>
        <w:t xml:space="preserve"> se debe realizar en cada ronda o tan solo al terminar su ejecución.</w:t>
      </w:r>
    </w:p>
    <w:p w14:paraId="06F95118" w14:textId="3C78B39C" w:rsidR="00C72E33" w:rsidRPr="00AC3E2A" w:rsidRDefault="00C72E33" w:rsidP="005406EA">
      <w:pPr>
        <w:numPr>
          <w:ilvl w:val="1"/>
          <w:numId w:val="9"/>
        </w:numPr>
        <w:rPr>
          <w:rFonts w:cs="Calibri"/>
          <w:lang w:val="es-ES"/>
        </w:rPr>
      </w:pPr>
      <w:r w:rsidRPr="00A4681B">
        <w:rPr>
          <w:rFonts w:cs="Calibri"/>
          <w:lang w:val="es-ES"/>
        </w:rPr>
        <w:t>El tipo de información a extraer.</w:t>
      </w:r>
    </w:p>
    <w:p w14:paraId="55AD1B23" w14:textId="7D8F42A2" w:rsidR="00C72E33" w:rsidRPr="00AC3E2A" w:rsidRDefault="00C72E33" w:rsidP="005406EA">
      <w:pPr>
        <w:numPr>
          <w:ilvl w:val="0"/>
          <w:numId w:val="9"/>
        </w:numPr>
        <w:rPr>
          <w:rFonts w:cs="Calibri"/>
          <w:lang w:val="es-ES"/>
        </w:rPr>
      </w:pPr>
      <w:r w:rsidRPr="00A4681B">
        <w:rPr>
          <w:rFonts w:cs="Calibri"/>
          <w:lang w:val="es-ES"/>
        </w:rPr>
        <w:t>Configuraciones opcionales</w:t>
      </w:r>
    </w:p>
    <w:p w14:paraId="6CF6E4EE" w14:textId="77777777" w:rsidR="00C72E33" w:rsidRPr="00A4681B" w:rsidRDefault="00C72E33" w:rsidP="00C72E33">
      <w:pPr>
        <w:numPr>
          <w:ilvl w:val="1"/>
          <w:numId w:val="9"/>
        </w:numPr>
        <w:rPr>
          <w:rFonts w:cs="Calibri"/>
          <w:lang w:val="es-ES"/>
        </w:rPr>
      </w:pPr>
      <w:r w:rsidRPr="00A4681B">
        <w:rPr>
          <w:rFonts w:cs="Calibri"/>
          <w:lang w:val="es-ES"/>
        </w:rPr>
        <w:t>Tipo o modo de cola.</w:t>
      </w:r>
    </w:p>
    <w:p w14:paraId="56B968C8" w14:textId="77777777" w:rsidR="00C72E33" w:rsidRPr="00A4681B" w:rsidRDefault="00C72E33" w:rsidP="00C72E33">
      <w:pPr>
        <w:numPr>
          <w:ilvl w:val="1"/>
          <w:numId w:val="9"/>
        </w:numPr>
        <w:rPr>
          <w:rFonts w:cs="Calibri"/>
          <w:lang w:val="es-ES"/>
        </w:rPr>
      </w:pPr>
      <w:r w:rsidRPr="00A4681B">
        <w:rPr>
          <w:rFonts w:cs="Calibri"/>
          <w:lang w:val="es-ES"/>
        </w:rPr>
        <w:t xml:space="preserve">Información respecto a </w:t>
      </w:r>
      <w:proofErr w:type="spellStart"/>
      <w:r w:rsidRPr="00A4681B">
        <w:rPr>
          <w:rFonts w:cs="Calibri"/>
          <w:lang w:val="es-ES"/>
        </w:rPr>
        <w:t>timeouts</w:t>
      </w:r>
      <w:proofErr w:type="spellEnd"/>
      <w:r w:rsidRPr="00A4681B">
        <w:rPr>
          <w:rFonts w:cs="Calibri"/>
          <w:lang w:val="es-ES"/>
        </w:rPr>
        <w:t xml:space="preserve"> o tiempos de </w:t>
      </w:r>
      <w:proofErr w:type="spellStart"/>
      <w:r w:rsidRPr="00A4681B">
        <w:rPr>
          <w:rFonts w:cs="Calibri"/>
          <w:lang w:val="es-ES"/>
        </w:rPr>
        <w:t>delay</w:t>
      </w:r>
      <w:proofErr w:type="spellEnd"/>
      <w:r w:rsidRPr="00A4681B">
        <w:rPr>
          <w:rFonts w:cs="Calibri"/>
          <w:lang w:val="es-ES"/>
        </w:rPr>
        <w:t>.</w:t>
      </w:r>
    </w:p>
    <w:p w14:paraId="6A849A25" w14:textId="7BFC2E52" w:rsidR="00C72E33" w:rsidRPr="00AC3E2A" w:rsidRDefault="00C72E33" w:rsidP="005406EA">
      <w:pPr>
        <w:numPr>
          <w:ilvl w:val="1"/>
          <w:numId w:val="9"/>
        </w:numPr>
        <w:rPr>
          <w:rFonts w:cs="Calibri"/>
          <w:lang w:val="es-ES"/>
        </w:rPr>
      </w:pPr>
      <w:r w:rsidRPr="00A4681B">
        <w:rPr>
          <w:rFonts w:cs="Calibri"/>
          <w:lang w:val="es-ES"/>
        </w:rPr>
        <w:t>Restricciones sobre la información a recoger.</w:t>
      </w:r>
    </w:p>
    <w:p w14:paraId="1DD1C5F2" w14:textId="1489E82B" w:rsidR="00C72E33" w:rsidRPr="00A4681B" w:rsidRDefault="00C72E33" w:rsidP="00C72E33">
      <w:pPr>
        <w:rPr>
          <w:rFonts w:cs="Calibri"/>
          <w:lang w:val="es-ES"/>
        </w:rPr>
      </w:pPr>
      <w:r w:rsidRPr="00A4681B">
        <w:rPr>
          <w:rFonts w:cs="Calibri"/>
          <w:lang w:val="es-ES"/>
        </w:rPr>
        <w:t xml:space="preserve">Para que este sistema sea realmente configurable, se permite añadir funcionalidades o comportamientos propios al usuario. Esto es posible dejando la posibilidad de añadir al sistema </w:t>
      </w:r>
      <w:proofErr w:type="spellStart"/>
      <w:r w:rsidRPr="00A4681B">
        <w:rPr>
          <w:rFonts w:cs="Calibri"/>
          <w:lang w:val="es-ES"/>
        </w:rPr>
        <w:t>plugins</w:t>
      </w:r>
      <w:proofErr w:type="spellEnd"/>
      <w:r w:rsidRPr="00A4681B">
        <w:rPr>
          <w:rFonts w:cs="Calibri"/>
          <w:lang w:val="es-ES"/>
        </w:rPr>
        <w:t xml:space="preserve"> para que sean ejecutados en el sistema de </w:t>
      </w:r>
      <w:proofErr w:type="spellStart"/>
      <w:r w:rsidRPr="00A4681B">
        <w:rPr>
          <w:rFonts w:cs="Calibri"/>
          <w:lang w:val="es-ES"/>
        </w:rPr>
        <w:t>crawling</w:t>
      </w:r>
      <w:proofErr w:type="spellEnd"/>
      <w:r w:rsidRPr="00A4681B">
        <w:rPr>
          <w:rFonts w:cs="Calibri"/>
          <w:lang w:val="es-ES"/>
        </w:rPr>
        <w:t>.</w:t>
      </w:r>
    </w:p>
    <w:p w14:paraId="05E79CA8" w14:textId="099C6E26" w:rsidR="00C72E33" w:rsidRPr="00A4681B" w:rsidRDefault="00C72E33" w:rsidP="00C72E33">
      <w:pPr>
        <w:rPr>
          <w:rFonts w:cs="Calibri"/>
          <w:lang w:val="es-ES"/>
        </w:rPr>
      </w:pPr>
      <w:r w:rsidRPr="00A4681B">
        <w:rPr>
          <w:rFonts w:cs="Calibri"/>
          <w:lang w:val="es-ES"/>
        </w:rPr>
        <w:lastRenderedPageBreak/>
        <w:t xml:space="preserve">Estas especificaciones, sirven para todos los sistemas de </w:t>
      </w:r>
      <w:proofErr w:type="spellStart"/>
      <w:r w:rsidRPr="00A4681B">
        <w:rPr>
          <w:rFonts w:cs="Calibri"/>
          <w:lang w:val="es-ES"/>
        </w:rPr>
        <w:t>crawling</w:t>
      </w:r>
      <w:proofErr w:type="spellEnd"/>
      <w:r w:rsidRPr="00A4681B">
        <w:rPr>
          <w:rFonts w:cs="Calibri"/>
          <w:lang w:val="es-ES"/>
        </w:rPr>
        <w:t xml:space="preserve"> compatibles con Butler, es decir, el usuario especifica con el DSL las características que desea, y Butler, por debajo, dependiendo si se ha especificado </w:t>
      </w:r>
      <w:proofErr w:type="spellStart"/>
      <w:r w:rsidRPr="00A4681B">
        <w:rPr>
          <w:rFonts w:cs="Calibri"/>
          <w:i/>
          <w:lang w:val="es-ES"/>
        </w:rPr>
        <w:t>Nutch</w:t>
      </w:r>
      <w:proofErr w:type="spellEnd"/>
      <w:r w:rsidRPr="00A4681B">
        <w:rPr>
          <w:rFonts w:cs="Calibri"/>
          <w:lang w:val="es-ES"/>
        </w:rPr>
        <w:t xml:space="preserve"> o </w:t>
      </w:r>
      <w:proofErr w:type="spellStart"/>
      <w:r w:rsidRPr="00A4681B">
        <w:rPr>
          <w:rFonts w:cs="Calibri"/>
          <w:i/>
          <w:lang w:val="es-ES"/>
        </w:rPr>
        <w:t>Heritrix</w:t>
      </w:r>
      <w:proofErr w:type="spellEnd"/>
      <w:r w:rsidRPr="00A4681B">
        <w:rPr>
          <w:rFonts w:cs="Calibri"/>
          <w:lang w:val="es-ES"/>
        </w:rPr>
        <w:t>, implementa los cambios pertinentes.</w:t>
      </w:r>
    </w:p>
    <w:p w14:paraId="1BC66D4C" w14:textId="513A67F1" w:rsidR="00C72E33" w:rsidRPr="00A4681B" w:rsidRDefault="00C72E33" w:rsidP="00C72E33">
      <w:pPr>
        <w:rPr>
          <w:rFonts w:cs="Calibri"/>
          <w:lang w:val="es-ES"/>
        </w:rPr>
      </w:pPr>
      <w:r w:rsidRPr="00A4681B">
        <w:rPr>
          <w:rFonts w:cs="Calibri"/>
          <w:lang w:val="es-ES"/>
        </w:rPr>
        <w:t>También se debe especificar obligatoriamente el sistema operativo y su versión sobre la que se quiera que el sistema se ejecute.</w:t>
      </w:r>
    </w:p>
    <w:p w14:paraId="2A2DE33F" w14:textId="48B274F9" w:rsidR="00C72E33" w:rsidRPr="00A4681B" w:rsidRDefault="00C72E33" w:rsidP="00C72E33">
      <w:pPr>
        <w:rPr>
          <w:rFonts w:cs="Calibri"/>
          <w:lang w:val="es-ES"/>
        </w:rPr>
      </w:pPr>
      <w:r w:rsidRPr="00A4681B">
        <w:rPr>
          <w:rFonts w:cs="Calibri"/>
          <w:lang w:val="es-ES"/>
        </w:rPr>
        <w:t xml:space="preserve">Para que todo esto funcione, el sistema tiene </w:t>
      </w:r>
      <w:proofErr w:type="spellStart"/>
      <w:r w:rsidRPr="00795D1D">
        <w:rPr>
          <w:rFonts w:cs="Calibri"/>
          <w:i/>
          <w:lang w:val="es-ES"/>
        </w:rPr>
        <w:t>templates</w:t>
      </w:r>
      <w:proofErr w:type="spellEnd"/>
      <w:r w:rsidRPr="00A4681B">
        <w:rPr>
          <w:rFonts w:cs="Calibri"/>
          <w:lang w:val="es-ES"/>
        </w:rPr>
        <w:t xml:space="preserve"> por defecto, tanto de </w:t>
      </w:r>
      <w:proofErr w:type="spellStart"/>
      <w:r w:rsidRPr="00A4681B">
        <w:rPr>
          <w:rFonts w:cs="Calibri"/>
          <w:lang w:val="es-ES"/>
        </w:rPr>
        <w:t>Docker</w:t>
      </w:r>
      <w:proofErr w:type="spellEnd"/>
      <w:r w:rsidRPr="00A4681B">
        <w:rPr>
          <w:rFonts w:cs="Calibri"/>
          <w:lang w:val="es-ES"/>
        </w:rPr>
        <w:t xml:space="preserve"> como cada uno de los sistemas de </w:t>
      </w:r>
      <w:proofErr w:type="spellStart"/>
      <w:r w:rsidRPr="00A4681B">
        <w:rPr>
          <w:rFonts w:cs="Calibri"/>
          <w:lang w:val="es-ES"/>
        </w:rPr>
        <w:t>crawling</w:t>
      </w:r>
      <w:proofErr w:type="spellEnd"/>
      <w:r w:rsidRPr="00A4681B">
        <w:rPr>
          <w:rFonts w:cs="Calibri"/>
          <w:lang w:val="es-ES"/>
        </w:rPr>
        <w:t xml:space="preserve"> para poderlos modificar según las especificaciones del usuario y poder construir un </w:t>
      </w:r>
      <w:proofErr w:type="spellStart"/>
      <w:r w:rsidRPr="00A4681B">
        <w:rPr>
          <w:rFonts w:cs="Calibri"/>
          <w:lang w:val="es-ES"/>
        </w:rPr>
        <w:t>crawler</w:t>
      </w:r>
      <w:proofErr w:type="spellEnd"/>
      <w:r w:rsidRPr="00A4681B">
        <w:rPr>
          <w:rFonts w:cs="Calibri"/>
          <w:lang w:val="es-ES"/>
        </w:rPr>
        <w:t xml:space="preserve"> a medida.</w:t>
      </w:r>
    </w:p>
    <w:p w14:paraId="1B719E8A" w14:textId="013E47EE" w:rsidR="00C72E33" w:rsidRPr="00A4681B" w:rsidRDefault="00C72E33" w:rsidP="00C72E33">
      <w:pPr>
        <w:rPr>
          <w:rFonts w:cs="Calibri"/>
          <w:lang w:val="es-ES"/>
        </w:rPr>
      </w:pPr>
      <w:r w:rsidRPr="00A4681B">
        <w:rPr>
          <w:rFonts w:cs="Calibri"/>
          <w:lang w:val="es-ES"/>
        </w:rPr>
        <w:t>El sistema tiene un adaptador, el cual va construyendo poco a poco los ficheros necesarios. Este adaptador funciona como un coordinador, el cual llama a los constructores necesarios con la información necesaria y los coordina para que no existan problemas.</w:t>
      </w:r>
    </w:p>
    <w:p w14:paraId="1FDD4D35" w14:textId="23C2554E" w:rsidR="00AC4053" w:rsidRDefault="00C72E33" w:rsidP="00C72E33">
      <w:pPr>
        <w:rPr>
          <w:rFonts w:cs="Calibri"/>
          <w:lang w:val="es-ES"/>
        </w:rPr>
      </w:pPr>
      <w:r w:rsidRPr="00A4681B">
        <w:rPr>
          <w:rFonts w:cs="Calibri"/>
          <w:lang w:val="es-ES"/>
        </w:rPr>
        <w:t xml:space="preserve">De este modo, para añadir un nuevo sistema de </w:t>
      </w:r>
      <w:proofErr w:type="spellStart"/>
      <w:r w:rsidRPr="00A4681B">
        <w:rPr>
          <w:rFonts w:cs="Calibri"/>
          <w:lang w:val="es-ES"/>
        </w:rPr>
        <w:t>crawling</w:t>
      </w:r>
      <w:proofErr w:type="spellEnd"/>
      <w:r w:rsidRPr="00A4681B">
        <w:rPr>
          <w:rFonts w:cs="Calibri"/>
          <w:lang w:val="es-ES"/>
        </w:rPr>
        <w:t xml:space="preserve"> a Butler, tan solo habría que implementar el constructor propio para ese sistema.</w:t>
      </w:r>
    </w:p>
    <w:p w14:paraId="714F4D6D" w14:textId="77777777" w:rsidR="00AF7F25" w:rsidRPr="00A4681B" w:rsidRDefault="00AF7F25" w:rsidP="00C72E33">
      <w:pPr>
        <w:rPr>
          <w:rFonts w:cs="Calibri"/>
          <w:lang w:val="es-ES"/>
        </w:rPr>
      </w:pPr>
    </w:p>
    <w:p w14:paraId="5F8053BA" w14:textId="09DD8D51" w:rsidR="00C72E33" w:rsidRPr="00A4681B" w:rsidRDefault="00C72E33" w:rsidP="005406EA">
      <w:pPr>
        <w:pStyle w:val="Ttulo3"/>
        <w:rPr>
          <w:lang w:val="es-ES"/>
        </w:rPr>
      </w:pPr>
      <w:bookmarkStart w:id="27" w:name="_Ref452997725"/>
      <w:bookmarkStart w:id="28" w:name="_Ref452997847"/>
      <w:bookmarkStart w:id="29" w:name="_Ref452997859"/>
      <w:bookmarkStart w:id="30" w:name="_Toc453868073"/>
      <w:r>
        <w:rPr>
          <w:lang w:val="es-ES"/>
        </w:rPr>
        <w:t>3.1.2</w:t>
      </w:r>
      <w:r w:rsidRPr="00A4681B">
        <w:rPr>
          <w:lang w:val="es-ES"/>
        </w:rPr>
        <w:t xml:space="preserve"> Validador</w:t>
      </w:r>
      <w:bookmarkEnd w:id="27"/>
      <w:bookmarkEnd w:id="28"/>
      <w:bookmarkEnd w:id="29"/>
      <w:bookmarkEnd w:id="30"/>
    </w:p>
    <w:p w14:paraId="2E7F1E9D" w14:textId="13831899" w:rsidR="00C72E33" w:rsidRDefault="00C72E33" w:rsidP="00C72E33">
      <w:pPr>
        <w:rPr>
          <w:lang w:val="es-ES"/>
        </w:rPr>
      </w:pPr>
      <w:r w:rsidRPr="003F4C99">
        <w:rPr>
          <w:lang w:val="es-ES"/>
        </w:rPr>
        <w:t xml:space="preserve">Para realizar un sistema con control de fallos, para completar el DSL se necesita como mínimo un validador, que además de, por su puesto, validar si un fichero de configuración es sintácticamente y semánticamente correcto, ayudar al usuario qué error es el que está haciendo que exista el problema y decirle dónde está, es decir, </w:t>
      </w:r>
      <w:proofErr w:type="spellStart"/>
      <w:r w:rsidRPr="00795D1D">
        <w:rPr>
          <w:i/>
          <w:lang w:val="es-ES"/>
        </w:rPr>
        <w:t>feedback</w:t>
      </w:r>
      <w:proofErr w:type="spellEnd"/>
      <w:r w:rsidRPr="003F4C99">
        <w:rPr>
          <w:lang w:val="es-ES"/>
        </w:rPr>
        <w:t xml:space="preserve"> al usuario para que pueda entender y comprender por qué da error y corregirlo lo más rápido posible.</w:t>
      </w:r>
    </w:p>
    <w:p w14:paraId="1954FFAA" w14:textId="27535397" w:rsidR="00C72E33" w:rsidRPr="00C72E33" w:rsidRDefault="00C72E33" w:rsidP="00C72E33">
      <w:pPr>
        <w:rPr>
          <w:i/>
          <w:lang w:val="es-ES"/>
        </w:rPr>
      </w:pPr>
      <w:r>
        <w:rPr>
          <w:lang w:val="es-ES"/>
        </w:rPr>
        <w:t xml:space="preserve">Para ver más en detalle la estructura del validador y constructor del validador y el constructor, ver el </w:t>
      </w:r>
      <w:r>
        <w:rPr>
          <w:i/>
          <w:lang w:val="es-ES"/>
        </w:rPr>
        <w:t>Anexo A y la figura 2.</w:t>
      </w:r>
    </w:p>
    <w:p w14:paraId="6CE0D51A" w14:textId="77777777" w:rsidR="00C72E33" w:rsidRPr="003F4C99" w:rsidRDefault="00C72E33" w:rsidP="00C72E33">
      <w:pPr>
        <w:rPr>
          <w:lang w:val="es-ES"/>
        </w:rPr>
      </w:pPr>
      <w:r w:rsidRPr="003F4C99">
        <w:rPr>
          <w:lang w:val="es-ES"/>
        </w:rPr>
        <w:t xml:space="preserve">El validador tiene una estructura también modular. Existe un pequeño validador por cada campo que se puede especificar en el DSL, y cada uno realiza las comprobaciones pertinentes, como, por ejemplo, si es obligatorio si está presente o validar que el tipo o valor de dato introducido sea correcto. </w:t>
      </w:r>
    </w:p>
    <w:p w14:paraId="54B93AF3" w14:textId="42BA8F90" w:rsidR="00C72E33" w:rsidRPr="003F4C99" w:rsidRDefault="00C72E33" w:rsidP="00C72E33">
      <w:pPr>
        <w:rPr>
          <w:lang w:val="es-ES"/>
        </w:rPr>
      </w:pPr>
      <w:r w:rsidRPr="003F4C99">
        <w:rPr>
          <w:lang w:val="es-ES"/>
        </w:rPr>
        <w:t xml:space="preserve">También es el encargado de asegurar que los </w:t>
      </w:r>
      <w:proofErr w:type="spellStart"/>
      <w:r w:rsidRPr="003F4C99">
        <w:rPr>
          <w:lang w:val="es-ES"/>
        </w:rPr>
        <w:t>plugins</w:t>
      </w:r>
      <w:proofErr w:type="spellEnd"/>
      <w:r w:rsidRPr="003F4C99">
        <w:rPr>
          <w:lang w:val="es-ES"/>
        </w:rPr>
        <w:t xml:space="preserve"> que recibe el sistema tengan un formato correcto y que no le falten ficheros o especificaciones a este.</w:t>
      </w:r>
    </w:p>
    <w:p w14:paraId="5A438C8E" w14:textId="0A225AA3" w:rsidR="00C72E33" w:rsidRPr="003F4C99" w:rsidRDefault="00C72E33" w:rsidP="00C72E33">
      <w:pPr>
        <w:rPr>
          <w:lang w:val="es-ES"/>
        </w:rPr>
      </w:pPr>
      <w:r w:rsidRPr="003F4C99">
        <w:rPr>
          <w:lang w:val="es-ES"/>
        </w:rPr>
        <w:t xml:space="preserve">Cada uno de estos validadores, es encapsulado por otros que validan un conjunto de especificaciones de un mismo conjunto, en el caso de esta versión de Butler dos, uno </w:t>
      </w:r>
      <w:r w:rsidRPr="003F4C99">
        <w:rPr>
          <w:lang w:val="es-ES"/>
        </w:rPr>
        <w:lastRenderedPageBreak/>
        <w:t xml:space="preserve">para el sistema de </w:t>
      </w:r>
      <w:proofErr w:type="spellStart"/>
      <w:r w:rsidRPr="003F4C99">
        <w:rPr>
          <w:lang w:val="es-ES"/>
        </w:rPr>
        <w:t>Docker</w:t>
      </w:r>
      <w:proofErr w:type="spellEnd"/>
      <w:r w:rsidRPr="003F4C99">
        <w:rPr>
          <w:lang w:val="es-ES"/>
        </w:rPr>
        <w:t xml:space="preserve"> y otro para el sistema de </w:t>
      </w:r>
      <w:proofErr w:type="spellStart"/>
      <w:r w:rsidRPr="003F4C99">
        <w:rPr>
          <w:lang w:val="es-ES"/>
        </w:rPr>
        <w:t>crawling</w:t>
      </w:r>
      <w:proofErr w:type="spellEnd"/>
      <w:r w:rsidRPr="003F4C99">
        <w:rPr>
          <w:lang w:val="es-ES"/>
        </w:rPr>
        <w:t>, y otro un nivel superior que encapsula a estos dos.</w:t>
      </w:r>
    </w:p>
    <w:p w14:paraId="3D09BF84" w14:textId="62FBD217" w:rsidR="00C72E33" w:rsidRPr="00A4681B" w:rsidRDefault="00C72E33" w:rsidP="00C72E33">
      <w:pPr>
        <w:rPr>
          <w:lang w:val="es-ES"/>
        </w:rPr>
      </w:pPr>
      <w:r w:rsidRPr="003F4C99">
        <w:rPr>
          <w:lang w:val="es-ES"/>
        </w:rPr>
        <w:t xml:space="preserve">Los ficheros de configuración están en formato </w:t>
      </w:r>
      <w:proofErr w:type="spellStart"/>
      <w:r w:rsidRPr="003F4C99">
        <w:rPr>
          <w:i/>
          <w:lang w:val="es-ES"/>
        </w:rPr>
        <w:t>yalm</w:t>
      </w:r>
      <w:proofErr w:type="spellEnd"/>
      <w:r w:rsidRPr="003F4C99">
        <w:rPr>
          <w:lang w:val="es-ES"/>
        </w:rPr>
        <w:t>. Para mapear la información que contienen, utilizar una librería externa.</w:t>
      </w:r>
      <w:r>
        <w:rPr>
          <w:lang w:val="es-ES"/>
        </w:rPr>
        <w:t xml:space="preserve"> [W13]</w:t>
      </w:r>
    </w:p>
    <w:p w14:paraId="3A04F150" w14:textId="05FE387D" w:rsidR="00C72E33" w:rsidRDefault="00C72E33" w:rsidP="00C72E33">
      <w:pPr>
        <w:rPr>
          <w:lang w:val="es-ES"/>
        </w:rPr>
      </w:pPr>
      <w:r w:rsidRPr="00220849">
        <w:rPr>
          <w:lang w:val="es-ES"/>
        </w:rPr>
        <w:t xml:space="preserve">Una vez validado, se pasará a la construcción de los ficheros de salida necesarios para el </w:t>
      </w:r>
      <w:proofErr w:type="spellStart"/>
      <w:r w:rsidRPr="00220849">
        <w:rPr>
          <w:lang w:val="es-ES"/>
        </w:rPr>
        <w:t>crawler</w:t>
      </w:r>
      <w:proofErr w:type="spellEnd"/>
      <w:r w:rsidRPr="00220849">
        <w:rPr>
          <w:lang w:val="es-ES"/>
        </w:rPr>
        <w:t xml:space="preserve">. La arquitectura del constructor es similar a la del validador, con la diferencia de, que respecto al sistema de </w:t>
      </w:r>
      <w:proofErr w:type="spellStart"/>
      <w:r w:rsidRPr="00220849">
        <w:rPr>
          <w:lang w:val="es-ES"/>
        </w:rPr>
        <w:t>crawling</w:t>
      </w:r>
      <w:proofErr w:type="spellEnd"/>
      <w:r w:rsidRPr="00220849">
        <w:rPr>
          <w:lang w:val="es-ES"/>
        </w:rPr>
        <w:t xml:space="preserve">, utiliza el patrón de diseño </w:t>
      </w:r>
      <w:proofErr w:type="spellStart"/>
      <w:r w:rsidRPr="00220849">
        <w:rPr>
          <w:lang w:val="es-ES"/>
        </w:rPr>
        <w:t>Adapter</w:t>
      </w:r>
      <w:proofErr w:type="spellEnd"/>
      <w:r w:rsidRPr="00220849">
        <w:rPr>
          <w:lang w:val="es-ES"/>
        </w:rPr>
        <w:t>, para poder variar su ejecución según el sistema que se escoja.</w:t>
      </w:r>
    </w:p>
    <w:p w14:paraId="04C9DA12" w14:textId="77777777" w:rsidR="00AF7F25" w:rsidRPr="00AC4053" w:rsidRDefault="00AF7F25" w:rsidP="00C72E33">
      <w:pPr>
        <w:rPr>
          <w:lang w:val="es-ES"/>
        </w:rPr>
      </w:pPr>
    </w:p>
    <w:p w14:paraId="2340A3B1" w14:textId="71B7A301" w:rsidR="00C72E33" w:rsidRPr="00A4681B" w:rsidRDefault="00C72E33" w:rsidP="005406EA">
      <w:pPr>
        <w:pStyle w:val="Ttulo3"/>
        <w:rPr>
          <w:lang w:val="es-ES"/>
        </w:rPr>
      </w:pPr>
      <w:bookmarkStart w:id="31" w:name="_Toc453868074"/>
      <w:r>
        <w:rPr>
          <w:lang w:val="es-ES"/>
        </w:rPr>
        <w:t>3.1.3</w:t>
      </w:r>
      <w:r w:rsidRPr="00A4681B">
        <w:rPr>
          <w:lang w:val="es-ES"/>
        </w:rPr>
        <w:t xml:space="preserve"> Comandos</w:t>
      </w:r>
      <w:bookmarkEnd w:id="31"/>
    </w:p>
    <w:p w14:paraId="4EE0297D" w14:textId="2CF557B9" w:rsidR="00C72E33" w:rsidRPr="00A4681B" w:rsidRDefault="00C72E33" w:rsidP="00C72E33">
      <w:pPr>
        <w:rPr>
          <w:rFonts w:cs="Calibri"/>
          <w:lang w:val="es-ES"/>
        </w:rPr>
      </w:pPr>
      <w:r w:rsidRPr="00A4681B">
        <w:rPr>
          <w:rFonts w:cs="Calibri"/>
          <w:lang w:val="es-ES"/>
        </w:rPr>
        <w:t xml:space="preserve">La funcionalidad de Butler se centra en los comandos del Shell. El Shell se ha construido a partir del proyecto de </w:t>
      </w:r>
      <w:r w:rsidRPr="00A4681B">
        <w:rPr>
          <w:rFonts w:cs="Calibri"/>
          <w:i/>
          <w:lang w:val="es-ES"/>
        </w:rPr>
        <w:t>Spring Shell</w:t>
      </w:r>
      <w:r w:rsidRPr="00A4681B">
        <w:rPr>
          <w:rFonts w:cs="Calibri"/>
          <w:lang w:val="es-ES"/>
        </w:rPr>
        <w:t xml:space="preserve">, de </w:t>
      </w:r>
      <w:r w:rsidRPr="00A4681B">
        <w:rPr>
          <w:rFonts w:cs="Calibri"/>
          <w:i/>
          <w:lang w:val="es-ES"/>
        </w:rPr>
        <w:t>Spring</w:t>
      </w:r>
      <w:r w:rsidRPr="00A4681B">
        <w:rPr>
          <w:rFonts w:cs="Calibri"/>
          <w:lang w:val="es-ES"/>
        </w:rPr>
        <w:t>, el cual ofrece</w:t>
      </w:r>
      <w:r>
        <w:rPr>
          <w:rFonts w:cs="Calibri"/>
          <w:lang w:val="es-ES"/>
        </w:rPr>
        <w:t xml:space="preserve"> un sistema Shell, configurable (Guía de uso y especificación en el Anexo A).</w:t>
      </w:r>
    </w:p>
    <w:p w14:paraId="2A995EEA" w14:textId="5B331F82" w:rsidR="00C72E33" w:rsidRPr="00A4681B" w:rsidRDefault="00C72E33" w:rsidP="00C72E33">
      <w:pPr>
        <w:rPr>
          <w:rFonts w:cs="Calibri"/>
          <w:lang w:val="es-ES"/>
        </w:rPr>
      </w:pPr>
      <w:r w:rsidRPr="00A4681B">
        <w:rPr>
          <w:rFonts w:cs="Calibri"/>
          <w:lang w:val="es-ES"/>
        </w:rPr>
        <w:t>Existen dos tipos de configuraciones:</w:t>
      </w:r>
    </w:p>
    <w:p w14:paraId="66E8A917" w14:textId="534CAD1F" w:rsidR="00C72E33" w:rsidRPr="00AC3E2A" w:rsidRDefault="00C72E33" w:rsidP="005406EA">
      <w:pPr>
        <w:numPr>
          <w:ilvl w:val="0"/>
          <w:numId w:val="11"/>
        </w:numPr>
        <w:rPr>
          <w:rFonts w:cs="Calibri"/>
          <w:lang w:val="es-ES"/>
        </w:rPr>
      </w:pPr>
      <w:r w:rsidRPr="00A4681B">
        <w:rPr>
          <w:rFonts w:cs="Calibri"/>
          <w:lang w:val="es-ES"/>
        </w:rPr>
        <w:t>Configuraciones de la consola, las cuales se basan tanto en el aspecto del Shell al ejecutarse como en el modo de ejecutarse. Las configuraciones de este tipo, se ha realizado lo básico, aunque no trivial.</w:t>
      </w:r>
    </w:p>
    <w:p w14:paraId="0482D3C9" w14:textId="3F9A5182" w:rsidR="00C72E33" w:rsidRPr="00AC3E2A" w:rsidRDefault="00C72E33" w:rsidP="005406EA">
      <w:pPr>
        <w:numPr>
          <w:ilvl w:val="0"/>
          <w:numId w:val="11"/>
        </w:numPr>
        <w:rPr>
          <w:rFonts w:cs="Calibri"/>
          <w:lang w:val="es-ES"/>
        </w:rPr>
      </w:pPr>
      <w:r w:rsidRPr="00A4681B">
        <w:rPr>
          <w:rFonts w:cs="Calibri"/>
          <w:lang w:val="es-ES"/>
        </w:rPr>
        <w:t xml:space="preserve">Configuraciones de comandos: Estas configuraciones son las referentes a la creación de cada comando, los argumentos que tiene cada uno y sus características. </w:t>
      </w:r>
      <w:r w:rsidRPr="00A4681B">
        <w:rPr>
          <w:rFonts w:cs="Calibri"/>
          <w:i/>
          <w:lang w:val="es-ES"/>
        </w:rPr>
        <w:t>Spring Shell</w:t>
      </w:r>
      <w:r w:rsidRPr="00A4681B">
        <w:rPr>
          <w:rFonts w:cs="Calibri"/>
          <w:lang w:val="es-ES"/>
        </w:rPr>
        <w:t xml:space="preserve"> facilita esta labor a través de las anotaciones de java entre otras cosas.</w:t>
      </w:r>
    </w:p>
    <w:p w14:paraId="650AAFC5" w14:textId="1E35BA80" w:rsidR="00C72E33" w:rsidRPr="00A4681B" w:rsidRDefault="00C72E33" w:rsidP="00C72E33">
      <w:pPr>
        <w:rPr>
          <w:rFonts w:cs="Calibri"/>
          <w:lang w:val="es-ES"/>
        </w:rPr>
      </w:pPr>
      <w:r w:rsidRPr="00A4681B">
        <w:rPr>
          <w:rFonts w:cs="Calibri"/>
          <w:lang w:val="es-ES"/>
        </w:rPr>
        <w:t>Para abarcar una amplia funcionalidad, se han implementado varios comandos, cada uno enfocado a realizar una sola acción respecto al sistema, se podrían dividir en tres grupos:</w:t>
      </w:r>
    </w:p>
    <w:p w14:paraId="0E6203BF" w14:textId="0E4084EA" w:rsidR="00C72E33" w:rsidRPr="00AC3E2A" w:rsidRDefault="00C72E33" w:rsidP="005406EA">
      <w:pPr>
        <w:numPr>
          <w:ilvl w:val="0"/>
          <w:numId w:val="12"/>
        </w:numPr>
        <w:rPr>
          <w:rFonts w:cs="Calibri"/>
          <w:lang w:val="es-ES"/>
        </w:rPr>
      </w:pPr>
      <w:r w:rsidRPr="00A4681B">
        <w:rPr>
          <w:rFonts w:cs="Calibri"/>
          <w:lang w:val="es-ES"/>
        </w:rPr>
        <w:t>Comandos de creación</w:t>
      </w:r>
    </w:p>
    <w:p w14:paraId="613680F0" w14:textId="77777777" w:rsidR="00C72E33" w:rsidRPr="00A4681B" w:rsidRDefault="00C72E33" w:rsidP="00C72E33">
      <w:pPr>
        <w:numPr>
          <w:ilvl w:val="1"/>
          <w:numId w:val="12"/>
        </w:numPr>
        <w:rPr>
          <w:rFonts w:cs="Calibri"/>
          <w:lang w:val="es-ES"/>
        </w:rPr>
      </w:pPr>
      <w:r w:rsidRPr="00A4681B">
        <w:rPr>
          <w:rFonts w:cs="Calibri"/>
          <w:lang w:val="es-ES"/>
        </w:rPr>
        <w:t>Crear una configuración. Es decir, dada unas especificaciones, un fichero de configuración de acuerdo con el DSL creado, un comando que cree todos los ficheros necesarios para el sistema.</w:t>
      </w:r>
    </w:p>
    <w:p w14:paraId="4F503AB8" w14:textId="5C37B243" w:rsidR="00C72E33" w:rsidRPr="00AC3E2A" w:rsidRDefault="00C72E33" w:rsidP="005406EA">
      <w:pPr>
        <w:numPr>
          <w:ilvl w:val="1"/>
          <w:numId w:val="12"/>
        </w:numPr>
        <w:rPr>
          <w:rFonts w:cs="Calibri"/>
          <w:lang w:val="es-ES"/>
        </w:rPr>
      </w:pPr>
      <w:r w:rsidRPr="00A4681B">
        <w:rPr>
          <w:rFonts w:cs="Calibri"/>
          <w:lang w:val="es-ES"/>
        </w:rPr>
        <w:t xml:space="preserve">Creación de la imagen </w:t>
      </w:r>
      <w:proofErr w:type="spellStart"/>
      <w:r w:rsidRPr="00A4681B">
        <w:rPr>
          <w:rFonts w:cs="Calibri"/>
          <w:lang w:val="es-ES"/>
        </w:rPr>
        <w:t>Docker</w:t>
      </w:r>
      <w:proofErr w:type="spellEnd"/>
      <w:r w:rsidRPr="00A4681B">
        <w:rPr>
          <w:rFonts w:cs="Calibri"/>
          <w:lang w:val="es-ES"/>
        </w:rPr>
        <w:t xml:space="preserve">. Esto, sería el equivalente, para quien no esté familiarizado con </w:t>
      </w:r>
      <w:proofErr w:type="spellStart"/>
      <w:r w:rsidRPr="00A4681B">
        <w:rPr>
          <w:rFonts w:cs="Calibri"/>
          <w:lang w:val="es-ES"/>
        </w:rPr>
        <w:t>Docker</w:t>
      </w:r>
      <w:proofErr w:type="spellEnd"/>
      <w:r w:rsidRPr="00A4681B">
        <w:rPr>
          <w:rFonts w:cs="Calibri"/>
          <w:lang w:val="es-ES"/>
        </w:rPr>
        <w:t xml:space="preserve">, a la puesta a punto del sistema operativo y descargar/instalación de todas las herramientas que se necesita para montar un sistema de </w:t>
      </w:r>
      <w:proofErr w:type="spellStart"/>
      <w:r w:rsidRPr="00A4681B">
        <w:rPr>
          <w:rFonts w:cs="Calibri"/>
          <w:lang w:val="es-ES"/>
        </w:rPr>
        <w:t>crawling</w:t>
      </w:r>
      <w:proofErr w:type="spellEnd"/>
      <w:r w:rsidRPr="00A4681B">
        <w:rPr>
          <w:rFonts w:cs="Calibri"/>
          <w:lang w:val="es-ES"/>
        </w:rPr>
        <w:t xml:space="preserve">. Aunque pueda sonar muy costoso, </w:t>
      </w:r>
      <w:proofErr w:type="spellStart"/>
      <w:r w:rsidRPr="00A4681B">
        <w:rPr>
          <w:rFonts w:cs="Calibri"/>
          <w:lang w:val="es-ES"/>
        </w:rPr>
        <w:t>Docker</w:t>
      </w:r>
      <w:proofErr w:type="spellEnd"/>
      <w:r w:rsidRPr="00A4681B">
        <w:rPr>
          <w:rFonts w:cs="Calibri"/>
          <w:lang w:val="es-ES"/>
        </w:rPr>
        <w:t xml:space="preserve"> puede realizarlo en tan solo un segundo.</w:t>
      </w:r>
    </w:p>
    <w:p w14:paraId="3DFBDBC7" w14:textId="5FBEA973" w:rsidR="00C72E33" w:rsidRPr="00AC3E2A" w:rsidRDefault="00C72E33" w:rsidP="005406EA">
      <w:pPr>
        <w:numPr>
          <w:ilvl w:val="0"/>
          <w:numId w:val="12"/>
        </w:numPr>
        <w:rPr>
          <w:rFonts w:cs="Calibri"/>
          <w:lang w:val="es-ES"/>
        </w:rPr>
      </w:pPr>
      <w:r w:rsidRPr="00A4681B">
        <w:rPr>
          <w:rFonts w:cs="Calibri"/>
          <w:lang w:val="es-ES"/>
        </w:rPr>
        <w:lastRenderedPageBreak/>
        <w:t>Comandos de eliminación o parada</w:t>
      </w:r>
    </w:p>
    <w:p w14:paraId="022B3A16" w14:textId="77777777" w:rsidR="00C72E33" w:rsidRPr="00A4681B" w:rsidRDefault="00C72E33" w:rsidP="00C72E33">
      <w:pPr>
        <w:numPr>
          <w:ilvl w:val="1"/>
          <w:numId w:val="12"/>
        </w:numPr>
        <w:rPr>
          <w:rFonts w:cs="Calibri"/>
          <w:lang w:val="es-ES"/>
        </w:rPr>
      </w:pPr>
      <w:r w:rsidRPr="00A4681B">
        <w:rPr>
          <w:rFonts w:cs="Calibri"/>
          <w:lang w:val="es-ES"/>
        </w:rPr>
        <w:t xml:space="preserve">Parada del sistema de </w:t>
      </w:r>
      <w:proofErr w:type="spellStart"/>
      <w:r w:rsidRPr="00A4681B">
        <w:rPr>
          <w:rFonts w:cs="Calibri"/>
          <w:lang w:val="es-ES"/>
        </w:rPr>
        <w:t>crawling</w:t>
      </w:r>
      <w:proofErr w:type="spellEnd"/>
      <w:r w:rsidRPr="00A4681B">
        <w:rPr>
          <w:rFonts w:cs="Calibri"/>
          <w:lang w:val="es-ES"/>
        </w:rPr>
        <w:t xml:space="preserve">. Se necesita un comando para poder llegar a parar el </w:t>
      </w:r>
      <w:proofErr w:type="spellStart"/>
      <w:r w:rsidRPr="00A4681B">
        <w:rPr>
          <w:rFonts w:cs="Calibri"/>
          <w:lang w:val="es-ES"/>
        </w:rPr>
        <w:t>crawler</w:t>
      </w:r>
      <w:proofErr w:type="spellEnd"/>
      <w:r w:rsidRPr="00A4681B">
        <w:rPr>
          <w:rFonts w:cs="Calibri"/>
          <w:lang w:val="es-ES"/>
        </w:rPr>
        <w:t xml:space="preserve"> por si fuera necesario.</w:t>
      </w:r>
    </w:p>
    <w:p w14:paraId="4F601AD5" w14:textId="77777777" w:rsidR="00C72E33" w:rsidRPr="00A4681B" w:rsidRDefault="00C72E33" w:rsidP="00C72E33">
      <w:pPr>
        <w:numPr>
          <w:ilvl w:val="1"/>
          <w:numId w:val="12"/>
        </w:numPr>
        <w:rPr>
          <w:rFonts w:cs="Calibri"/>
          <w:lang w:val="es-ES"/>
        </w:rPr>
      </w:pPr>
      <w:r w:rsidRPr="00A4681B">
        <w:rPr>
          <w:rFonts w:cs="Calibri"/>
          <w:lang w:val="es-ES"/>
        </w:rPr>
        <w:t xml:space="preserve">Parada del contenedor </w:t>
      </w:r>
      <w:proofErr w:type="spellStart"/>
      <w:r w:rsidRPr="00A4681B">
        <w:rPr>
          <w:rFonts w:cs="Calibri"/>
          <w:lang w:val="es-ES"/>
        </w:rPr>
        <w:t>Docker</w:t>
      </w:r>
      <w:proofErr w:type="spellEnd"/>
      <w:r w:rsidRPr="00A4681B">
        <w:rPr>
          <w:rFonts w:cs="Calibri"/>
          <w:lang w:val="es-ES"/>
        </w:rPr>
        <w:t xml:space="preserve">. El contenedor </w:t>
      </w:r>
      <w:proofErr w:type="spellStart"/>
      <w:r w:rsidRPr="00A4681B">
        <w:rPr>
          <w:rFonts w:cs="Calibri"/>
          <w:lang w:val="es-ES"/>
        </w:rPr>
        <w:t>Docker</w:t>
      </w:r>
      <w:proofErr w:type="spellEnd"/>
      <w:r w:rsidRPr="00A4681B">
        <w:rPr>
          <w:rFonts w:cs="Calibri"/>
          <w:lang w:val="es-ES"/>
        </w:rPr>
        <w:t xml:space="preserve"> es similar a una máquina virtual, así pues, es útil tener un comando que de opción a parar el contendor</w:t>
      </w:r>
    </w:p>
    <w:p w14:paraId="34F24A1A" w14:textId="77777777" w:rsidR="00C72E33" w:rsidRPr="00A4681B" w:rsidRDefault="00C72E33" w:rsidP="00C72E33">
      <w:pPr>
        <w:numPr>
          <w:ilvl w:val="1"/>
          <w:numId w:val="12"/>
        </w:numPr>
        <w:rPr>
          <w:rFonts w:cs="Calibri"/>
          <w:lang w:val="es-ES"/>
        </w:rPr>
      </w:pPr>
      <w:r w:rsidRPr="00A4681B">
        <w:rPr>
          <w:rFonts w:cs="Calibri"/>
          <w:lang w:val="es-ES"/>
        </w:rPr>
        <w:t xml:space="preserve">Pausa del contenedor </w:t>
      </w:r>
      <w:proofErr w:type="spellStart"/>
      <w:r w:rsidRPr="00A4681B">
        <w:rPr>
          <w:rFonts w:cs="Calibri"/>
          <w:lang w:val="es-ES"/>
        </w:rPr>
        <w:t>Docker</w:t>
      </w:r>
      <w:proofErr w:type="spellEnd"/>
      <w:r w:rsidRPr="00A4681B">
        <w:rPr>
          <w:rFonts w:cs="Calibri"/>
          <w:lang w:val="es-ES"/>
        </w:rPr>
        <w:t>. Pausar el contendor es algo más suave que parar, es más recomendable, así como parar el contendor es un símil de apagar, el símil de pausar sería congelar la ejecución.</w:t>
      </w:r>
    </w:p>
    <w:p w14:paraId="4E11A76E" w14:textId="77777777" w:rsidR="00C72E33" w:rsidRPr="00A4681B" w:rsidRDefault="00C72E33" w:rsidP="00C72E33">
      <w:pPr>
        <w:numPr>
          <w:ilvl w:val="1"/>
          <w:numId w:val="12"/>
        </w:numPr>
        <w:rPr>
          <w:rFonts w:cs="Calibri"/>
          <w:lang w:val="es-ES"/>
        </w:rPr>
      </w:pPr>
      <w:r w:rsidRPr="00A4681B">
        <w:rPr>
          <w:rFonts w:cs="Calibri"/>
          <w:lang w:val="es-ES"/>
        </w:rPr>
        <w:t xml:space="preserve">Eliminación del contenedor </w:t>
      </w:r>
      <w:proofErr w:type="spellStart"/>
      <w:r w:rsidRPr="00A4681B">
        <w:rPr>
          <w:rFonts w:cs="Calibri"/>
          <w:lang w:val="es-ES"/>
        </w:rPr>
        <w:t>Docker</w:t>
      </w:r>
      <w:proofErr w:type="spellEnd"/>
      <w:r w:rsidRPr="00A4681B">
        <w:rPr>
          <w:rFonts w:cs="Calibri"/>
          <w:lang w:val="es-ES"/>
        </w:rPr>
        <w:t>. Un comando de eliminación es necesario tanto por no ocupar recursos de memoria.</w:t>
      </w:r>
    </w:p>
    <w:p w14:paraId="3AC3FF3A" w14:textId="30779D4F" w:rsidR="00C72E33" w:rsidRPr="00AC3E2A" w:rsidRDefault="00C72E33" w:rsidP="005406EA">
      <w:pPr>
        <w:numPr>
          <w:ilvl w:val="1"/>
          <w:numId w:val="12"/>
        </w:numPr>
        <w:rPr>
          <w:rFonts w:cs="Calibri"/>
          <w:lang w:val="es-ES"/>
        </w:rPr>
      </w:pPr>
      <w:r w:rsidRPr="00A4681B">
        <w:rPr>
          <w:rFonts w:cs="Calibri"/>
          <w:lang w:val="es-ES"/>
        </w:rPr>
        <w:t xml:space="preserve">Eliminación de la imagen </w:t>
      </w:r>
      <w:proofErr w:type="spellStart"/>
      <w:r w:rsidRPr="00A4681B">
        <w:rPr>
          <w:rFonts w:cs="Calibri"/>
          <w:lang w:val="es-ES"/>
        </w:rPr>
        <w:t>Docker</w:t>
      </w:r>
      <w:proofErr w:type="spellEnd"/>
      <w:r w:rsidRPr="00A4681B">
        <w:rPr>
          <w:rFonts w:cs="Calibri"/>
          <w:lang w:val="es-ES"/>
        </w:rPr>
        <w:t xml:space="preserve">. </w:t>
      </w:r>
    </w:p>
    <w:p w14:paraId="39C2568E" w14:textId="77DAB530" w:rsidR="00C72E33" w:rsidRPr="00AC3E2A" w:rsidRDefault="00C72E33" w:rsidP="005406EA">
      <w:pPr>
        <w:numPr>
          <w:ilvl w:val="0"/>
          <w:numId w:val="12"/>
        </w:numPr>
        <w:rPr>
          <w:rFonts w:cs="Calibri"/>
          <w:lang w:val="es-ES"/>
        </w:rPr>
      </w:pPr>
      <w:r w:rsidRPr="00A4681B">
        <w:rPr>
          <w:rFonts w:cs="Calibri"/>
          <w:lang w:val="es-ES"/>
        </w:rPr>
        <w:t xml:space="preserve">Comandos de funcionalidad del </w:t>
      </w:r>
      <w:proofErr w:type="spellStart"/>
      <w:r w:rsidRPr="00A4681B">
        <w:rPr>
          <w:rFonts w:cs="Calibri"/>
          <w:lang w:val="es-ES"/>
        </w:rPr>
        <w:t>crawler</w:t>
      </w:r>
      <w:proofErr w:type="spellEnd"/>
    </w:p>
    <w:p w14:paraId="6F7F4FEA" w14:textId="77777777" w:rsidR="00C72E33" w:rsidRPr="00A4681B" w:rsidRDefault="00C72E33" w:rsidP="00C72E33">
      <w:pPr>
        <w:numPr>
          <w:ilvl w:val="1"/>
          <w:numId w:val="12"/>
        </w:numPr>
        <w:rPr>
          <w:rFonts w:cs="Calibri"/>
          <w:lang w:val="es-ES"/>
        </w:rPr>
      </w:pPr>
      <w:r w:rsidRPr="00A4681B">
        <w:rPr>
          <w:rFonts w:cs="Calibri"/>
          <w:lang w:val="es-ES"/>
        </w:rPr>
        <w:t xml:space="preserve">Arranque del contendor. Este comando coge la imagen de </w:t>
      </w:r>
      <w:proofErr w:type="spellStart"/>
      <w:r w:rsidRPr="00A4681B">
        <w:rPr>
          <w:rFonts w:cs="Calibri"/>
          <w:lang w:val="es-ES"/>
        </w:rPr>
        <w:t>Docker</w:t>
      </w:r>
      <w:proofErr w:type="spellEnd"/>
      <w:r w:rsidRPr="00A4681B">
        <w:rPr>
          <w:rFonts w:cs="Calibri"/>
          <w:lang w:val="es-ES"/>
        </w:rPr>
        <w:t xml:space="preserve">, e instancia un contenedor con el contenido de esta imagen y lo arranca, así se tendrá un contendor virtual para cada </w:t>
      </w:r>
      <w:proofErr w:type="spellStart"/>
      <w:r w:rsidRPr="00A4681B">
        <w:rPr>
          <w:rFonts w:cs="Calibri"/>
          <w:lang w:val="es-ES"/>
        </w:rPr>
        <w:t>crawler</w:t>
      </w:r>
      <w:proofErr w:type="spellEnd"/>
      <w:r w:rsidRPr="00A4681B">
        <w:rPr>
          <w:rFonts w:cs="Calibri"/>
          <w:lang w:val="es-ES"/>
        </w:rPr>
        <w:t>.</w:t>
      </w:r>
    </w:p>
    <w:p w14:paraId="0229A50B" w14:textId="77777777" w:rsidR="00C72E33" w:rsidRPr="00A4681B" w:rsidRDefault="00C72E33" w:rsidP="00C72E33">
      <w:pPr>
        <w:numPr>
          <w:ilvl w:val="1"/>
          <w:numId w:val="12"/>
        </w:numPr>
        <w:rPr>
          <w:rFonts w:cs="Calibri"/>
          <w:lang w:val="es-ES"/>
        </w:rPr>
      </w:pPr>
      <w:r w:rsidRPr="00A4681B">
        <w:rPr>
          <w:rFonts w:cs="Calibri"/>
          <w:lang w:val="es-ES"/>
        </w:rPr>
        <w:t xml:space="preserve">Arrancar el </w:t>
      </w:r>
      <w:proofErr w:type="spellStart"/>
      <w:r w:rsidRPr="00A4681B">
        <w:rPr>
          <w:rFonts w:cs="Calibri"/>
          <w:lang w:val="es-ES"/>
        </w:rPr>
        <w:t>crawler</w:t>
      </w:r>
      <w:proofErr w:type="spellEnd"/>
      <w:r w:rsidRPr="00A4681B">
        <w:rPr>
          <w:rFonts w:cs="Calibri"/>
          <w:lang w:val="es-ES"/>
        </w:rPr>
        <w:t xml:space="preserve">. Como su nombre indica, arranca el sistema de </w:t>
      </w:r>
      <w:proofErr w:type="spellStart"/>
      <w:r w:rsidRPr="00A4681B">
        <w:rPr>
          <w:rFonts w:cs="Calibri"/>
          <w:lang w:val="es-ES"/>
        </w:rPr>
        <w:t>crawling</w:t>
      </w:r>
      <w:proofErr w:type="spellEnd"/>
      <w:r w:rsidRPr="00A4681B">
        <w:rPr>
          <w:rFonts w:cs="Calibri"/>
          <w:lang w:val="es-ES"/>
        </w:rPr>
        <w:t>.</w:t>
      </w:r>
    </w:p>
    <w:p w14:paraId="12AD532B" w14:textId="77777777" w:rsidR="00C72E33" w:rsidRPr="00A4681B" w:rsidRDefault="00C72E33" w:rsidP="00C72E33">
      <w:pPr>
        <w:numPr>
          <w:ilvl w:val="1"/>
          <w:numId w:val="12"/>
        </w:numPr>
        <w:rPr>
          <w:rFonts w:cs="Calibri"/>
          <w:lang w:val="es-ES"/>
        </w:rPr>
      </w:pPr>
      <w:r w:rsidRPr="00A4681B">
        <w:rPr>
          <w:rFonts w:cs="Calibri"/>
          <w:lang w:val="es-ES"/>
        </w:rPr>
        <w:t xml:space="preserve">Obtener el estado del </w:t>
      </w:r>
      <w:proofErr w:type="spellStart"/>
      <w:r w:rsidRPr="00A4681B">
        <w:rPr>
          <w:rFonts w:cs="Calibri"/>
          <w:lang w:val="es-ES"/>
        </w:rPr>
        <w:t>crawler</w:t>
      </w:r>
      <w:proofErr w:type="spellEnd"/>
      <w:r w:rsidRPr="00A4681B">
        <w:rPr>
          <w:rFonts w:cs="Calibri"/>
          <w:lang w:val="es-ES"/>
        </w:rPr>
        <w:t xml:space="preserve">. Sirve para saber si el </w:t>
      </w:r>
      <w:proofErr w:type="spellStart"/>
      <w:r w:rsidRPr="00A4681B">
        <w:rPr>
          <w:rFonts w:cs="Calibri"/>
          <w:lang w:val="es-ES"/>
        </w:rPr>
        <w:t>crawler</w:t>
      </w:r>
      <w:proofErr w:type="spellEnd"/>
      <w:r w:rsidRPr="00A4681B">
        <w:rPr>
          <w:rFonts w:cs="Calibri"/>
          <w:lang w:val="es-ES"/>
        </w:rPr>
        <w:t xml:space="preserve"> ha terminado ya, si está en ejecución, o en cambio ni siquiera ha empezado a ejecutarse.</w:t>
      </w:r>
    </w:p>
    <w:p w14:paraId="1E5C46A2" w14:textId="77777777" w:rsidR="00C72E33" w:rsidRPr="00A4681B" w:rsidRDefault="00C72E33" w:rsidP="00C72E33">
      <w:pPr>
        <w:numPr>
          <w:ilvl w:val="1"/>
          <w:numId w:val="12"/>
        </w:numPr>
        <w:rPr>
          <w:rFonts w:cs="Calibri"/>
          <w:lang w:val="es-ES"/>
        </w:rPr>
      </w:pPr>
      <w:r w:rsidRPr="00A4681B">
        <w:rPr>
          <w:rFonts w:cs="Calibri"/>
          <w:lang w:val="es-ES"/>
        </w:rPr>
        <w:t xml:space="preserve">Obtener el estado del contenedor. Obtiene el estado del contenedor de </w:t>
      </w:r>
      <w:proofErr w:type="spellStart"/>
      <w:r w:rsidRPr="00A4681B">
        <w:rPr>
          <w:rFonts w:cs="Calibri"/>
          <w:lang w:val="es-ES"/>
        </w:rPr>
        <w:t>Docker</w:t>
      </w:r>
      <w:proofErr w:type="spellEnd"/>
      <w:r w:rsidRPr="00A4681B">
        <w:rPr>
          <w:rFonts w:cs="Calibri"/>
          <w:lang w:val="es-ES"/>
        </w:rPr>
        <w:t>, el cual puede estar en ejecución, pausado o parado.</w:t>
      </w:r>
    </w:p>
    <w:p w14:paraId="550E6D32" w14:textId="77777777" w:rsidR="00C72E33" w:rsidRPr="00A4681B" w:rsidRDefault="00C72E33" w:rsidP="00C72E33">
      <w:pPr>
        <w:numPr>
          <w:ilvl w:val="1"/>
          <w:numId w:val="12"/>
        </w:numPr>
        <w:rPr>
          <w:rFonts w:cs="Calibri"/>
          <w:lang w:val="es-ES"/>
        </w:rPr>
      </w:pPr>
      <w:r w:rsidRPr="00A4681B">
        <w:rPr>
          <w:rFonts w:cs="Calibri"/>
          <w:lang w:val="es-ES"/>
        </w:rPr>
        <w:t xml:space="preserve">Obtener información sobre el </w:t>
      </w:r>
      <w:proofErr w:type="spellStart"/>
      <w:r w:rsidRPr="00A4681B">
        <w:rPr>
          <w:rFonts w:cs="Calibri"/>
          <w:lang w:val="es-ES"/>
        </w:rPr>
        <w:t>crawler</w:t>
      </w:r>
      <w:proofErr w:type="spellEnd"/>
      <w:r w:rsidRPr="00A4681B">
        <w:rPr>
          <w:rFonts w:cs="Calibri"/>
          <w:lang w:val="es-ES"/>
        </w:rPr>
        <w:t>. Sirve para saber por ejemplo cuantos links se llevan visitados o cuantas iteraciones se han ejecutado.</w:t>
      </w:r>
    </w:p>
    <w:p w14:paraId="258007C9" w14:textId="02013330" w:rsidR="00C72E33" w:rsidRPr="00932913" w:rsidRDefault="00C72E33" w:rsidP="00C72E33">
      <w:pPr>
        <w:numPr>
          <w:ilvl w:val="1"/>
          <w:numId w:val="12"/>
        </w:numPr>
        <w:rPr>
          <w:rFonts w:cs="Calibri"/>
          <w:lang w:val="es-ES"/>
        </w:rPr>
      </w:pPr>
      <w:r w:rsidRPr="00A4681B">
        <w:rPr>
          <w:rFonts w:cs="Calibri"/>
          <w:lang w:val="es-ES"/>
        </w:rPr>
        <w:t xml:space="preserve">Indexar el contenido del </w:t>
      </w:r>
      <w:proofErr w:type="spellStart"/>
      <w:r w:rsidRPr="00932913">
        <w:rPr>
          <w:rFonts w:cs="Calibri"/>
          <w:lang w:val="es-ES"/>
        </w:rPr>
        <w:t>crawler</w:t>
      </w:r>
      <w:proofErr w:type="spellEnd"/>
      <w:r w:rsidRPr="00932913">
        <w:rPr>
          <w:rFonts w:cs="Calibri"/>
          <w:lang w:val="es-ES"/>
        </w:rPr>
        <w:t xml:space="preserve">. Indexa el contenido recogido por el </w:t>
      </w:r>
      <w:proofErr w:type="spellStart"/>
      <w:r w:rsidRPr="00932913">
        <w:rPr>
          <w:rFonts w:cs="Calibri"/>
          <w:lang w:val="es-ES"/>
        </w:rPr>
        <w:t>crawler</w:t>
      </w:r>
      <w:proofErr w:type="spellEnd"/>
      <w:r w:rsidRPr="00932913">
        <w:rPr>
          <w:rFonts w:cs="Calibri"/>
          <w:lang w:val="es-ES"/>
        </w:rPr>
        <w:t xml:space="preserve"> para poder ser utilizado posteriormente de una forma eficiente, se ver</w:t>
      </w:r>
      <w:r w:rsidR="00AC4053" w:rsidRPr="00932913">
        <w:rPr>
          <w:rFonts w:cs="Calibri"/>
          <w:lang w:val="es-ES"/>
        </w:rPr>
        <w:t xml:space="preserve">á más en detalle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_Ref452997942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ins w:id="32" w:author="Iñigo Alonso" w:date="2016-06-16T20:28:00Z">
        <w:r w:rsidR="00782CD7">
          <w:rPr>
            <w:lang w:val="es-ES"/>
          </w:rPr>
          <w:t>3.1.5</w:t>
        </w:r>
        <w:r w:rsidR="00782CD7" w:rsidRPr="00A4681B">
          <w:rPr>
            <w:lang w:val="es-ES"/>
          </w:rPr>
          <w:t xml:space="preserve"> Indexador y buscador</w:t>
        </w:r>
      </w:ins>
      <w:del w:id="33" w:author="Iñigo Alonso" w:date="2016-06-16T20:28:00Z">
        <w:r w:rsidR="00CD2F44" w:rsidDel="00782CD7">
          <w:rPr>
            <w:lang w:val="es-ES"/>
          </w:rPr>
          <w:delText>3.1.5</w:delText>
        </w:r>
        <w:r w:rsidR="00CD2F44" w:rsidRPr="00A4681B" w:rsidDel="00782CD7">
          <w:rPr>
            <w:lang w:val="es-ES"/>
          </w:rPr>
          <w:delText xml:space="preserve"> Indexador y buscador</w:delText>
        </w:r>
      </w:del>
      <w:r w:rsidR="0033725A" w:rsidRPr="00932913">
        <w:rPr>
          <w:rFonts w:cs="Calibri"/>
          <w:lang w:val="es-ES"/>
        </w:rPr>
        <w:fldChar w:fldCharType="end"/>
      </w:r>
      <w:r w:rsidRPr="00932913">
        <w:rPr>
          <w:rFonts w:cs="Calibri"/>
          <w:lang w:val="es-ES"/>
        </w:rPr>
        <w:t>.</w:t>
      </w:r>
    </w:p>
    <w:p w14:paraId="4C2F1E66" w14:textId="475146A1" w:rsidR="00AF7F25" w:rsidRPr="00AF7F25" w:rsidRDefault="00C72E33" w:rsidP="00AF7F25">
      <w:pPr>
        <w:numPr>
          <w:ilvl w:val="1"/>
          <w:numId w:val="12"/>
        </w:numPr>
        <w:rPr>
          <w:rFonts w:cs="Calibri"/>
          <w:lang w:val="es-ES"/>
        </w:rPr>
      </w:pPr>
      <w:r w:rsidRPr="00A4681B">
        <w:rPr>
          <w:rFonts w:cs="Calibri"/>
          <w:lang w:val="es-ES"/>
        </w:rPr>
        <w:t xml:space="preserve">Buscar sobre el contenido del </w:t>
      </w:r>
      <w:proofErr w:type="spellStart"/>
      <w:r w:rsidRPr="00A4681B">
        <w:rPr>
          <w:rFonts w:cs="Calibri"/>
          <w:lang w:val="es-ES"/>
        </w:rPr>
        <w:t>crawler</w:t>
      </w:r>
      <w:proofErr w:type="spellEnd"/>
      <w:r w:rsidRPr="00A4681B">
        <w:rPr>
          <w:rFonts w:cs="Calibri"/>
          <w:lang w:val="es-ES"/>
        </w:rPr>
        <w:t>. Realiza búsquedas en el contenido indexado.</w:t>
      </w:r>
    </w:p>
    <w:p w14:paraId="1F25DD39" w14:textId="77777777" w:rsidR="00AF7F25" w:rsidRPr="00AC3E2A" w:rsidRDefault="00AF7F25" w:rsidP="00AF7F25">
      <w:pPr>
        <w:rPr>
          <w:rFonts w:cs="Calibri"/>
          <w:lang w:val="es-ES"/>
        </w:rPr>
      </w:pPr>
    </w:p>
    <w:p w14:paraId="4F5F37B0" w14:textId="0B95CE31" w:rsidR="00C72E33" w:rsidRPr="00A4681B" w:rsidRDefault="00C72E33" w:rsidP="005406EA">
      <w:pPr>
        <w:pStyle w:val="Ttulo3"/>
        <w:rPr>
          <w:lang w:val="es-ES"/>
        </w:rPr>
      </w:pPr>
      <w:bookmarkStart w:id="34" w:name="_Toc453868075"/>
      <w:r>
        <w:rPr>
          <w:lang w:val="es-ES"/>
        </w:rPr>
        <w:lastRenderedPageBreak/>
        <w:t>3.1.4</w:t>
      </w:r>
      <w:r w:rsidRPr="00A4681B">
        <w:rPr>
          <w:lang w:val="es-ES"/>
        </w:rPr>
        <w:t xml:space="preserve"> Configuración</w:t>
      </w:r>
      <w:bookmarkEnd w:id="34"/>
    </w:p>
    <w:p w14:paraId="734B904C" w14:textId="0D13D3F1" w:rsidR="00C72E33" w:rsidRPr="00A4681B" w:rsidRDefault="00C72E33" w:rsidP="00C72E33">
      <w:pPr>
        <w:rPr>
          <w:rFonts w:cs="Calibri"/>
          <w:lang w:val="es-ES"/>
        </w:rPr>
      </w:pPr>
      <w:r w:rsidRPr="00A4681B">
        <w:rPr>
          <w:rFonts w:cs="Calibri"/>
          <w:lang w:val="es-ES"/>
        </w:rPr>
        <w:t xml:space="preserve">Para un desarrollo más rápido y eficiente, todo proyecto debe tener una buena </w:t>
      </w:r>
      <w:proofErr w:type="spellStart"/>
      <w:r w:rsidRPr="00A4681B">
        <w:rPr>
          <w:rFonts w:cs="Calibri"/>
          <w:lang w:val="es-ES"/>
        </w:rPr>
        <w:t>configurabilidad</w:t>
      </w:r>
      <w:proofErr w:type="spellEnd"/>
      <w:r w:rsidRPr="00A4681B">
        <w:rPr>
          <w:rFonts w:cs="Calibri"/>
          <w:lang w:val="es-ES"/>
        </w:rPr>
        <w:t xml:space="preserve">. </w:t>
      </w:r>
    </w:p>
    <w:p w14:paraId="4D841098" w14:textId="4CB6897C" w:rsidR="00C72E33" w:rsidRPr="00A4681B" w:rsidRDefault="00C72E33" w:rsidP="00C72E33">
      <w:pPr>
        <w:rPr>
          <w:rFonts w:cs="Calibri"/>
          <w:lang w:val="es-ES"/>
        </w:rPr>
      </w:pPr>
      <w:r w:rsidRPr="00A4681B">
        <w:rPr>
          <w:rFonts w:cs="Calibri"/>
          <w:lang w:val="es-ES"/>
        </w:rPr>
        <w:t>En este proyecto hay dos partes desde las que se puede configurar el sistema</w:t>
      </w:r>
    </w:p>
    <w:p w14:paraId="5E7D6AB0" w14:textId="77777777" w:rsidR="00C72E33" w:rsidRPr="00A4681B" w:rsidRDefault="00C72E33" w:rsidP="00C72E33">
      <w:pPr>
        <w:numPr>
          <w:ilvl w:val="0"/>
          <w:numId w:val="14"/>
        </w:numPr>
        <w:rPr>
          <w:rFonts w:cs="Calibri"/>
          <w:lang w:val="es-ES"/>
        </w:rPr>
      </w:pPr>
      <w:r w:rsidRPr="00A4681B">
        <w:rPr>
          <w:rFonts w:cs="Calibri"/>
          <w:lang w:val="es-ES"/>
        </w:rPr>
        <w:t xml:space="preserve">Ficheros de configuración. En estos se especifican las rutas donde están los recursos. En el caso de este sistema, los recursos son los </w:t>
      </w:r>
      <w:proofErr w:type="spellStart"/>
      <w:r w:rsidRPr="00795D1D">
        <w:rPr>
          <w:rFonts w:cs="Calibri"/>
          <w:i/>
          <w:lang w:val="es-ES"/>
        </w:rPr>
        <w:t>templates</w:t>
      </w:r>
      <w:proofErr w:type="spellEnd"/>
      <w:r w:rsidRPr="00A4681B">
        <w:rPr>
          <w:rFonts w:cs="Calibri"/>
          <w:lang w:val="es-ES"/>
        </w:rPr>
        <w:t xml:space="preserve"> por defecto que se utilizan para configurar los sistemas de </w:t>
      </w:r>
      <w:proofErr w:type="spellStart"/>
      <w:r w:rsidRPr="00A4681B">
        <w:rPr>
          <w:rFonts w:cs="Calibri"/>
          <w:lang w:val="es-ES"/>
        </w:rPr>
        <w:t>crawling</w:t>
      </w:r>
      <w:proofErr w:type="spellEnd"/>
      <w:r w:rsidRPr="00A4681B">
        <w:rPr>
          <w:rFonts w:cs="Calibri"/>
          <w:lang w:val="es-ES"/>
        </w:rPr>
        <w:t xml:space="preserve"> y de </w:t>
      </w:r>
      <w:proofErr w:type="spellStart"/>
      <w:r w:rsidRPr="00A4681B">
        <w:rPr>
          <w:rFonts w:cs="Calibri"/>
          <w:lang w:val="es-ES"/>
        </w:rPr>
        <w:t>Docker</w:t>
      </w:r>
      <w:proofErr w:type="spellEnd"/>
      <w:r w:rsidRPr="00A4681B">
        <w:rPr>
          <w:rFonts w:cs="Calibri"/>
          <w:lang w:val="es-ES"/>
        </w:rPr>
        <w:t xml:space="preserve"> y todo recurso necesario para las pruebas de validación del sistema.</w:t>
      </w:r>
    </w:p>
    <w:p w14:paraId="6FAB3B53" w14:textId="49554BA5" w:rsidR="00C72E33" w:rsidRDefault="00C72E33" w:rsidP="005406EA">
      <w:pPr>
        <w:numPr>
          <w:ilvl w:val="0"/>
          <w:numId w:val="14"/>
        </w:numPr>
        <w:rPr>
          <w:rFonts w:cs="Calibri"/>
          <w:lang w:val="es-ES"/>
        </w:rPr>
      </w:pPr>
      <w:proofErr w:type="spellStart"/>
      <w:r w:rsidRPr="00A4681B">
        <w:rPr>
          <w:rFonts w:cs="Calibri"/>
          <w:lang w:val="es-ES"/>
        </w:rPr>
        <w:t>Beans</w:t>
      </w:r>
      <w:proofErr w:type="spellEnd"/>
      <w:r w:rsidRPr="00A4681B">
        <w:rPr>
          <w:rFonts w:cs="Calibri"/>
          <w:lang w:val="es-ES"/>
        </w:rPr>
        <w:t xml:space="preserve">. Las </w:t>
      </w:r>
      <w:proofErr w:type="spellStart"/>
      <w:r w:rsidRPr="00A4681B">
        <w:rPr>
          <w:rFonts w:cs="Calibri"/>
          <w:i/>
          <w:lang w:val="es-ES"/>
        </w:rPr>
        <w:t>beans</w:t>
      </w:r>
      <w:proofErr w:type="spellEnd"/>
      <w:r w:rsidRPr="00A4681B">
        <w:rPr>
          <w:rFonts w:cs="Calibri"/>
          <w:lang w:val="es-ES"/>
        </w:rPr>
        <w:t xml:space="preserve"> son usadas por </w:t>
      </w:r>
      <w:r w:rsidRPr="00A4681B">
        <w:rPr>
          <w:rFonts w:cs="Calibri"/>
          <w:i/>
          <w:lang w:val="es-ES"/>
        </w:rPr>
        <w:t>Spring</w:t>
      </w:r>
      <w:r w:rsidRPr="00A4681B">
        <w:rPr>
          <w:rFonts w:cs="Calibri"/>
          <w:lang w:val="es-ES"/>
        </w:rPr>
        <w:t>, son simplemente objetos (referentes a lenguaje de programación) que definen una estructura o comportamiento de este. Así, se pueden definir objetos de un tipo/clase, que se tomaran por defecto al ser instanciados previa declaración de una anotación específica de java.</w:t>
      </w:r>
      <w:r w:rsidR="0016316B">
        <w:rPr>
          <w:lang w:val="es-ES"/>
        </w:rPr>
        <w:t>[W8]</w:t>
      </w:r>
      <w:r w:rsidRPr="0016316B">
        <w:rPr>
          <w:rFonts w:cs="Calibri"/>
          <w:lang w:val="es-ES"/>
        </w:rPr>
        <w:br/>
        <w:t>Butler utiliza este sistema para configurar, desde la Shell y sus propiedades, hasta los validad</w:t>
      </w:r>
      <w:r w:rsidR="0033725A">
        <w:rPr>
          <w:rFonts w:cs="Calibri"/>
          <w:lang w:val="es-ES"/>
        </w:rPr>
        <w:t xml:space="preserve">ores nombrados </w:t>
      </w:r>
      <w:r w:rsidR="00CD3317">
        <w:rPr>
          <w:rFonts w:cs="Calibri"/>
          <w:lang w:val="es-ES"/>
        </w:rPr>
        <w:t>en</w:t>
      </w:r>
      <w:r w:rsidR="00CD3317" w:rsidRPr="00932913">
        <w:rPr>
          <w:rFonts w:cs="Calibri"/>
          <w:lang w:val="es-ES"/>
        </w:rPr>
        <w:t xml:space="preserve"> </w:t>
      </w:r>
      <w:r w:rsidR="0033725A" w:rsidRPr="00932913">
        <w:rPr>
          <w:rFonts w:cs="Calibri"/>
          <w:lang w:val="es-ES"/>
        </w:rPr>
        <w:fldChar w:fldCharType="begin"/>
      </w:r>
      <w:r w:rsidR="0033725A" w:rsidRPr="00932913">
        <w:rPr>
          <w:rFonts w:cs="Calibri"/>
          <w:lang w:val="es-ES"/>
        </w:rPr>
        <w:instrText xml:space="preserve"> REF _Ref452997725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ins w:id="35" w:author="Iñigo Alonso" w:date="2016-06-16T20:28:00Z">
        <w:r w:rsidR="00782CD7">
          <w:rPr>
            <w:lang w:val="es-ES"/>
          </w:rPr>
          <w:t>3.1.2</w:t>
        </w:r>
        <w:r w:rsidR="00782CD7" w:rsidRPr="00A4681B">
          <w:rPr>
            <w:lang w:val="es-ES"/>
          </w:rPr>
          <w:t xml:space="preserve"> Validador</w:t>
        </w:r>
      </w:ins>
      <w:del w:id="36" w:author="Iñigo Alonso" w:date="2016-06-16T20:28:00Z">
        <w:r w:rsidR="00CD2F44" w:rsidDel="00782CD7">
          <w:rPr>
            <w:lang w:val="es-ES"/>
          </w:rPr>
          <w:delText>3.1.2</w:delText>
        </w:r>
        <w:r w:rsidR="00CD2F44" w:rsidRPr="00A4681B" w:rsidDel="00782CD7">
          <w:rPr>
            <w:lang w:val="es-ES"/>
          </w:rPr>
          <w:delText xml:space="preserve"> Validador</w:delText>
        </w:r>
      </w:del>
      <w:r w:rsidR="0033725A" w:rsidRPr="00932913">
        <w:rPr>
          <w:rFonts w:cs="Calibri"/>
          <w:lang w:val="es-ES"/>
        </w:rPr>
        <w:fldChar w:fldCharType="end"/>
      </w:r>
      <w:r w:rsidR="00AF7F25">
        <w:rPr>
          <w:rFonts w:cs="Calibri"/>
          <w:lang w:val="es-ES"/>
        </w:rPr>
        <w:t>.</w:t>
      </w:r>
    </w:p>
    <w:p w14:paraId="1EE7008D" w14:textId="77777777" w:rsidR="00AF7F25" w:rsidRPr="00A4681B" w:rsidRDefault="00AF7F25" w:rsidP="00AF7F25">
      <w:pPr>
        <w:ind w:left="720"/>
        <w:rPr>
          <w:rFonts w:cs="Calibri"/>
          <w:lang w:val="es-ES"/>
        </w:rPr>
      </w:pPr>
    </w:p>
    <w:p w14:paraId="170FDF48" w14:textId="77777777" w:rsidR="00C72E33" w:rsidRPr="00A4681B" w:rsidRDefault="00C72E33" w:rsidP="00C72E33">
      <w:pPr>
        <w:pStyle w:val="Ttulo3"/>
        <w:rPr>
          <w:lang w:val="es-ES"/>
        </w:rPr>
      </w:pPr>
      <w:bookmarkStart w:id="37" w:name="_Ref452997884"/>
      <w:bookmarkStart w:id="38" w:name="_Ref452997942"/>
      <w:bookmarkStart w:id="39" w:name="_Ref453001535"/>
      <w:bookmarkStart w:id="40" w:name="_Toc453868076"/>
      <w:r>
        <w:rPr>
          <w:lang w:val="es-ES"/>
        </w:rPr>
        <w:t>3.1.5</w:t>
      </w:r>
      <w:r w:rsidRPr="00A4681B">
        <w:rPr>
          <w:lang w:val="es-ES"/>
        </w:rPr>
        <w:t xml:space="preserve"> Indexador y buscador</w:t>
      </w:r>
      <w:bookmarkEnd w:id="37"/>
      <w:bookmarkEnd w:id="38"/>
      <w:bookmarkEnd w:id="39"/>
      <w:bookmarkEnd w:id="40"/>
    </w:p>
    <w:p w14:paraId="653D33F4" w14:textId="77777777" w:rsidR="00C72E33" w:rsidRPr="00A4681B" w:rsidRDefault="00C72E33" w:rsidP="00C72E33">
      <w:pPr>
        <w:rPr>
          <w:rFonts w:cs="Calibri"/>
          <w:lang w:val="es-ES"/>
        </w:rPr>
      </w:pPr>
      <w:r w:rsidRPr="00A4681B">
        <w:rPr>
          <w:rFonts w:cs="Calibri"/>
          <w:lang w:val="es-ES"/>
        </w:rPr>
        <w:t>Una vez se ha recopilado la información, esta, ha de pasar un proceso para que las búsquedas y el manejo de ella sea eficiente en el tiempo.</w:t>
      </w:r>
    </w:p>
    <w:p w14:paraId="0EC9FC16" w14:textId="77777777" w:rsidR="00C72E33" w:rsidRPr="00A4681B" w:rsidRDefault="00C72E33" w:rsidP="00C72E33">
      <w:pPr>
        <w:rPr>
          <w:rFonts w:cs="Calibri"/>
          <w:i/>
          <w:lang w:val="es-ES"/>
        </w:rPr>
      </w:pPr>
      <w:r w:rsidRPr="00A4681B">
        <w:rPr>
          <w:rFonts w:cs="Calibri"/>
          <w:lang w:val="es-ES"/>
        </w:rPr>
        <w:t xml:space="preserve">Este procesado se llama indexación, y existen herramientas que ayudan a no tener que implementar todo el proceso desde cero. En este sistema, se ha utilizado </w:t>
      </w:r>
      <w:proofErr w:type="spellStart"/>
      <w:r w:rsidR="00795D1D" w:rsidRPr="00A4681B">
        <w:rPr>
          <w:rFonts w:cs="Calibri"/>
          <w:i/>
          <w:lang w:val="es-ES"/>
        </w:rPr>
        <w:t>Lucene</w:t>
      </w:r>
      <w:proofErr w:type="spellEnd"/>
      <w:r w:rsidR="00795D1D" w:rsidRPr="00A4681B">
        <w:rPr>
          <w:rFonts w:cs="Calibri"/>
          <w:i/>
          <w:lang w:val="es-ES"/>
        </w:rPr>
        <w:t>.</w:t>
      </w:r>
      <w:r w:rsidR="00795D1D">
        <w:rPr>
          <w:rFonts w:cs="Calibri"/>
          <w:i/>
          <w:lang w:val="es-ES"/>
        </w:rPr>
        <w:t xml:space="preserve"> [</w:t>
      </w:r>
      <w:r>
        <w:rPr>
          <w:rFonts w:cs="Calibri"/>
          <w:i/>
          <w:lang w:val="es-ES"/>
        </w:rPr>
        <w:t>W17]</w:t>
      </w:r>
    </w:p>
    <w:p w14:paraId="0FC74821" w14:textId="77777777" w:rsidR="00C72E33" w:rsidRPr="00A4681B" w:rsidRDefault="00C72E33" w:rsidP="00C72E33">
      <w:pPr>
        <w:rPr>
          <w:rFonts w:cs="Calibri"/>
          <w:lang w:val="es-ES"/>
        </w:rPr>
      </w:pPr>
      <w:r w:rsidRPr="00A4681B">
        <w:rPr>
          <w:rFonts w:cs="Calibri"/>
          <w:lang w:val="es-ES"/>
        </w:rPr>
        <w:t>Se han creado dos índices, uno para el contenido descargado por cada URI y otro para el nombre de la URI.</w:t>
      </w:r>
    </w:p>
    <w:p w14:paraId="4DD57B2C" w14:textId="77777777" w:rsidR="00C72E33" w:rsidRPr="00A4681B" w:rsidRDefault="00C72E33" w:rsidP="00C72E33">
      <w:pPr>
        <w:rPr>
          <w:rFonts w:cs="Calibri"/>
          <w:lang w:val="es-ES"/>
        </w:rPr>
      </w:pPr>
      <w:r w:rsidRPr="00A4681B">
        <w:rPr>
          <w:rFonts w:cs="Calibri"/>
          <w:lang w:val="es-ES"/>
        </w:rPr>
        <w:t xml:space="preserve">Debido al enfoque de este sistema, el analizador de </w:t>
      </w:r>
      <w:proofErr w:type="spellStart"/>
      <w:r w:rsidRPr="00A4681B">
        <w:rPr>
          <w:rFonts w:cs="Calibri"/>
          <w:i/>
          <w:lang w:val="es-ES"/>
        </w:rPr>
        <w:t>Lucene</w:t>
      </w:r>
      <w:proofErr w:type="spellEnd"/>
      <w:r w:rsidRPr="00A4681B">
        <w:rPr>
          <w:rFonts w:cs="Calibri"/>
          <w:lang w:val="es-ES"/>
        </w:rPr>
        <w:t xml:space="preserve"> que se ha escogido ha sido el </w:t>
      </w:r>
      <w:proofErr w:type="spellStart"/>
      <w:r w:rsidRPr="00A4681B">
        <w:rPr>
          <w:rFonts w:cs="Calibri"/>
          <w:i/>
          <w:lang w:val="es-ES"/>
        </w:rPr>
        <w:t>EnglishAnalyzer</w:t>
      </w:r>
      <w:proofErr w:type="spellEnd"/>
      <w:r w:rsidRPr="00A4681B">
        <w:rPr>
          <w:rFonts w:cs="Calibri"/>
          <w:lang w:val="es-ES"/>
        </w:rPr>
        <w:t>, el cual realiza todo el procesamiento (</w:t>
      </w:r>
      <w:proofErr w:type="spellStart"/>
      <w:r w:rsidRPr="00795D1D">
        <w:rPr>
          <w:rFonts w:cs="Calibri"/>
          <w:i/>
          <w:lang w:val="es-ES"/>
        </w:rPr>
        <w:t>Stopwords</w:t>
      </w:r>
      <w:proofErr w:type="spellEnd"/>
      <w:r w:rsidRPr="00A4681B">
        <w:rPr>
          <w:rFonts w:cs="Calibri"/>
          <w:lang w:val="es-ES"/>
        </w:rPr>
        <w:t xml:space="preserve">, </w:t>
      </w:r>
      <w:proofErr w:type="spellStart"/>
      <w:r w:rsidRPr="00795D1D">
        <w:rPr>
          <w:rFonts w:cs="Calibri"/>
          <w:i/>
          <w:lang w:val="es-ES"/>
        </w:rPr>
        <w:t>tokenización</w:t>
      </w:r>
      <w:proofErr w:type="spellEnd"/>
      <w:r w:rsidRPr="00A4681B">
        <w:rPr>
          <w:rFonts w:cs="Calibri"/>
          <w:lang w:val="es-ES"/>
        </w:rPr>
        <w:t xml:space="preserve">, normalización, </w:t>
      </w:r>
      <w:proofErr w:type="spellStart"/>
      <w:r w:rsidRPr="00795D1D">
        <w:rPr>
          <w:rFonts w:cs="Calibri"/>
          <w:i/>
          <w:lang w:val="es-ES"/>
        </w:rPr>
        <w:t>lematización</w:t>
      </w:r>
      <w:proofErr w:type="spellEnd"/>
      <w:r w:rsidRPr="00A4681B">
        <w:rPr>
          <w:rFonts w:cs="Calibri"/>
          <w:lang w:val="es-ES"/>
        </w:rPr>
        <w:t xml:space="preserve">, </w:t>
      </w:r>
      <w:proofErr w:type="spellStart"/>
      <w:r w:rsidRPr="00795D1D">
        <w:rPr>
          <w:rFonts w:cs="Calibri"/>
          <w:i/>
          <w:lang w:val="es-ES"/>
        </w:rPr>
        <w:t>stemming</w:t>
      </w:r>
      <w:proofErr w:type="spellEnd"/>
      <w:r w:rsidRPr="00A4681B">
        <w:rPr>
          <w:rFonts w:cs="Calibri"/>
          <w:lang w:val="es-ES"/>
        </w:rPr>
        <w:t>...) en inglés.</w:t>
      </w:r>
    </w:p>
    <w:p w14:paraId="5437F040" w14:textId="77777777" w:rsidR="00C72E33" w:rsidRPr="00A4681B" w:rsidRDefault="00C72E33" w:rsidP="00C72E33">
      <w:pPr>
        <w:rPr>
          <w:rFonts w:cs="Calibri"/>
          <w:lang w:val="es-ES"/>
        </w:rPr>
      </w:pPr>
      <w:r w:rsidRPr="00A4681B">
        <w:rPr>
          <w:rFonts w:cs="Calibri"/>
          <w:lang w:val="es-ES"/>
        </w:rPr>
        <w:t xml:space="preserve">Para las búsquedas sobre este índice, también se utiliza </w:t>
      </w:r>
      <w:proofErr w:type="spellStart"/>
      <w:r w:rsidRPr="00A4681B">
        <w:rPr>
          <w:rFonts w:cs="Calibri"/>
          <w:i/>
          <w:lang w:val="es-ES"/>
        </w:rPr>
        <w:t>Lucene</w:t>
      </w:r>
      <w:proofErr w:type="spellEnd"/>
      <w:r w:rsidRPr="00A4681B">
        <w:rPr>
          <w:rFonts w:cs="Calibri"/>
          <w:lang w:val="es-ES"/>
        </w:rPr>
        <w:t>, pero antes, se realiza un pre-procesado, como puede ser, por ejemplo, limpieza de signos ortográficos.</w:t>
      </w:r>
    </w:p>
    <w:p w14:paraId="45186A02" w14:textId="77777777" w:rsidR="00C72E33" w:rsidRDefault="00C72E33" w:rsidP="00C72E33">
      <w:pPr>
        <w:rPr>
          <w:rFonts w:cs="Calibri"/>
          <w:lang w:val="es-ES"/>
        </w:rPr>
      </w:pPr>
      <w:r w:rsidRPr="00A4681B">
        <w:rPr>
          <w:rFonts w:cs="Calibri"/>
          <w:lang w:val="es-ES"/>
        </w:rPr>
        <w:t xml:space="preserve">La indexación se puede realizar tanto dentro de cada contendor </w:t>
      </w:r>
      <w:proofErr w:type="spellStart"/>
      <w:r w:rsidRPr="00A4681B">
        <w:rPr>
          <w:rFonts w:cs="Calibri"/>
          <w:lang w:val="es-ES"/>
        </w:rPr>
        <w:t>Docker</w:t>
      </w:r>
      <w:proofErr w:type="spellEnd"/>
      <w:r w:rsidRPr="00A4681B">
        <w:rPr>
          <w:rFonts w:cs="Calibri"/>
          <w:lang w:val="es-ES"/>
        </w:rPr>
        <w:t xml:space="preserve"> como a petición del usuario guardando el índice en donde el sistema, Butler, esté ejecutándose.</w:t>
      </w:r>
    </w:p>
    <w:p w14:paraId="3E37289B" w14:textId="77777777" w:rsidR="00C72E33" w:rsidRPr="00A4681B" w:rsidRDefault="00C72E33" w:rsidP="00C72E33">
      <w:pPr>
        <w:rPr>
          <w:rFonts w:cs="Calibri"/>
          <w:lang w:val="es-ES"/>
        </w:rPr>
      </w:pPr>
      <w:r w:rsidRPr="00A4681B">
        <w:rPr>
          <w:rFonts w:cs="Calibri"/>
          <w:lang w:val="es-ES"/>
        </w:rPr>
        <w:t>Así, debe haber una coordinación mínima, entre estos dos posibles lugares a la hora de realizar la búsqueda. El encargado de solucionar esto es Butler, que, al realizar la búsqueda, sabe cuál de los dos índices está más actualizado y realiza la búsqueda sobre este, eliminando el otro índice por estar desactualizado.</w:t>
      </w:r>
    </w:p>
    <w:p w14:paraId="3C77C9EB" w14:textId="77777777" w:rsidR="00C72E33" w:rsidRDefault="00C72E33" w:rsidP="00C72E33">
      <w:pPr>
        <w:rPr>
          <w:rFonts w:cs="Calibri"/>
          <w:lang w:val="es-ES"/>
        </w:rPr>
      </w:pPr>
      <w:r>
        <w:rPr>
          <w:rFonts w:cs="Calibri"/>
          <w:lang w:val="es-ES"/>
        </w:rPr>
        <w:lastRenderedPageBreak/>
        <w:t xml:space="preserve">Desde los contenedores </w:t>
      </w:r>
      <w:proofErr w:type="spellStart"/>
      <w:r>
        <w:rPr>
          <w:rFonts w:cs="Calibri"/>
          <w:lang w:val="es-ES"/>
        </w:rPr>
        <w:t>Docker</w:t>
      </w:r>
      <w:proofErr w:type="spellEnd"/>
      <w:r>
        <w:rPr>
          <w:rFonts w:cs="Calibri"/>
          <w:lang w:val="es-ES"/>
        </w:rPr>
        <w:t>, para que la indexación automatizada se realice con la misma metodología que a petición del usuario, una de las acciones que realiza el contendor en su set up, es la descarga interna de Butler para utilizar el mismo código que Butler y así no duplicar tampoco código.</w:t>
      </w:r>
    </w:p>
    <w:p w14:paraId="7AE2710F" w14:textId="77777777" w:rsidR="00C72E33" w:rsidRPr="00A4681B" w:rsidRDefault="00C72E33" w:rsidP="00C72E33">
      <w:pPr>
        <w:rPr>
          <w:rFonts w:cs="Calibri"/>
          <w:lang w:val="es-ES"/>
        </w:rPr>
      </w:pPr>
      <w:r w:rsidRPr="00A4681B">
        <w:rPr>
          <w:rFonts w:cs="Calibri"/>
          <w:lang w:val="es-ES"/>
        </w:rPr>
        <w:t>Butler tiene entonces, un sistema propio de indexación y búsqueda, el cual te permite, desde la Shell, entre otras cosas, saber el número de resultados encontrados o poder pedir un número limitado de resultados.</w:t>
      </w:r>
    </w:p>
    <w:p w14:paraId="2972A950" w14:textId="5F9BCC3C" w:rsidR="00AC4053" w:rsidRDefault="00464502" w:rsidP="00C72E33">
      <w:pPr>
        <w:rPr>
          <w:i/>
          <w:lang w:val="es-ES"/>
        </w:rPr>
      </w:pPr>
      <w:r w:rsidRPr="0000548E">
        <w:rPr>
          <w:lang w:val="es-ES"/>
        </w:rPr>
        <w:t xml:space="preserve">Para más detalle en el sistema, ir al </w:t>
      </w:r>
      <w:r w:rsidRPr="0000548E">
        <w:rPr>
          <w:i/>
          <w:lang w:val="es-ES"/>
        </w:rPr>
        <w:t>Anexo D.</w:t>
      </w:r>
    </w:p>
    <w:p w14:paraId="76F6FDE6" w14:textId="77777777" w:rsidR="00AF7F25" w:rsidRPr="0000548E" w:rsidRDefault="00AF7F25" w:rsidP="00C72E33">
      <w:pPr>
        <w:rPr>
          <w:i/>
          <w:lang w:val="es-ES"/>
        </w:rPr>
      </w:pPr>
    </w:p>
    <w:p w14:paraId="00370E18" w14:textId="77777777" w:rsidR="00AC4053" w:rsidRPr="00A4681B" w:rsidRDefault="00AC4053" w:rsidP="00AC4053">
      <w:pPr>
        <w:pStyle w:val="Ttulo2"/>
        <w:rPr>
          <w:i w:val="0"/>
          <w:lang w:val="es-ES"/>
        </w:rPr>
      </w:pPr>
      <w:bookmarkStart w:id="41" w:name="_Toc453868077"/>
      <w:r>
        <w:rPr>
          <w:i w:val="0"/>
          <w:lang w:val="es-ES"/>
        </w:rPr>
        <w:t>3.2</w:t>
      </w:r>
      <w:r w:rsidRPr="00A4681B">
        <w:rPr>
          <w:i w:val="0"/>
          <w:lang w:val="es-ES"/>
        </w:rPr>
        <w:t xml:space="preserve"> </w:t>
      </w:r>
      <w:r>
        <w:rPr>
          <w:i w:val="0"/>
          <w:lang w:val="es-ES"/>
        </w:rPr>
        <w:t>Sistema web</w:t>
      </w:r>
      <w:bookmarkEnd w:id="41"/>
    </w:p>
    <w:p w14:paraId="1E08C7A4" w14:textId="77777777" w:rsidR="00C72E33" w:rsidRPr="00A4681B" w:rsidRDefault="00C72E33" w:rsidP="00C72E33">
      <w:pPr>
        <w:rPr>
          <w:lang w:val="es-ES"/>
        </w:rPr>
      </w:pPr>
      <w:r w:rsidRPr="00A4681B">
        <w:rPr>
          <w:lang w:val="es-ES"/>
        </w:rPr>
        <w:t>Para que el sistema pueda ser utilizado a través de un sistema más accesible por todo el mundo, la mejor solución es llevarlo a la web, y ha si ha sido.</w:t>
      </w:r>
    </w:p>
    <w:p w14:paraId="0C097132" w14:textId="77777777" w:rsidR="00C72E33" w:rsidRPr="00A4681B" w:rsidRDefault="00C72E33" w:rsidP="00C72E33">
      <w:pPr>
        <w:rPr>
          <w:lang w:val="es-ES"/>
        </w:rPr>
      </w:pPr>
      <w:r w:rsidRPr="00A4681B">
        <w:rPr>
          <w:lang w:val="es-ES"/>
        </w:rPr>
        <w:t>A pesar de que no es el sistema principal ni protagonista del proyecto, ha llevado el mismo tiempo de implementación que Butler debido a las nuevas tecnologías que se han tenido que aprender para su realización y que ha tenido que integrarse Butler en el sistema, pero gracias a este sistema web, se ha dotado de potencia y usabilidad al sistema.</w:t>
      </w:r>
    </w:p>
    <w:p w14:paraId="2E2A2DA3" w14:textId="77777777" w:rsidR="00FA3E10" w:rsidRPr="00A4681B" w:rsidRDefault="00C72E33" w:rsidP="00C72E33">
      <w:pPr>
        <w:rPr>
          <w:lang w:val="es-ES"/>
        </w:rPr>
      </w:pPr>
      <w:r w:rsidRPr="00A4681B">
        <w:rPr>
          <w:lang w:val="es-ES"/>
        </w:rPr>
        <w:t>El sistema está compuesto por varios elementos</w:t>
      </w:r>
    </w:p>
    <w:p w14:paraId="71F6533C" w14:textId="77777777" w:rsidR="00C72E33" w:rsidRPr="00A4681B" w:rsidRDefault="00C72E33" w:rsidP="00C72E33">
      <w:pPr>
        <w:numPr>
          <w:ilvl w:val="0"/>
          <w:numId w:val="19"/>
        </w:numPr>
        <w:rPr>
          <w:lang w:val="es-ES"/>
        </w:rPr>
      </w:pPr>
      <w:r w:rsidRPr="00A4681B">
        <w:rPr>
          <w:lang w:val="es-ES"/>
        </w:rPr>
        <w:t>Butler</w:t>
      </w:r>
    </w:p>
    <w:p w14:paraId="11E41617" w14:textId="77777777" w:rsidR="00C72E33" w:rsidRPr="00A4681B" w:rsidRDefault="00C72E33" w:rsidP="00C72E33">
      <w:pPr>
        <w:numPr>
          <w:ilvl w:val="0"/>
          <w:numId w:val="19"/>
        </w:numPr>
        <w:rPr>
          <w:lang w:val="es-ES"/>
        </w:rPr>
      </w:pPr>
      <w:r w:rsidRPr="00A4681B">
        <w:rPr>
          <w:lang w:val="es-ES"/>
        </w:rPr>
        <w:t>Parte del cliente</w:t>
      </w:r>
    </w:p>
    <w:p w14:paraId="76303C68" w14:textId="77777777" w:rsidR="00C72E33" w:rsidRPr="00A4681B" w:rsidRDefault="00C72E33" w:rsidP="00C72E33">
      <w:pPr>
        <w:numPr>
          <w:ilvl w:val="0"/>
          <w:numId w:val="19"/>
        </w:numPr>
        <w:rPr>
          <w:lang w:val="es-ES"/>
        </w:rPr>
      </w:pPr>
      <w:r w:rsidRPr="00A4681B">
        <w:rPr>
          <w:lang w:val="es-ES"/>
        </w:rPr>
        <w:t>Parte del servidor</w:t>
      </w:r>
    </w:p>
    <w:p w14:paraId="338A49A2" w14:textId="77777777" w:rsidR="00C72E33" w:rsidRPr="00A4681B" w:rsidRDefault="00C72E33" w:rsidP="00C72E33">
      <w:pPr>
        <w:numPr>
          <w:ilvl w:val="0"/>
          <w:numId w:val="19"/>
        </w:numPr>
        <w:rPr>
          <w:lang w:val="es-ES"/>
        </w:rPr>
      </w:pPr>
      <w:r w:rsidRPr="00A4681B">
        <w:rPr>
          <w:lang w:val="es-ES"/>
        </w:rPr>
        <w:t>Sistema de datos (Base de datos y de ficheros)</w:t>
      </w:r>
    </w:p>
    <w:p w14:paraId="5B379C66" w14:textId="77777777" w:rsidR="00C72E33" w:rsidRPr="00A4681B" w:rsidRDefault="00C72E33" w:rsidP="00C72E33">
      <w:pPr>
        <w:numPr>
          <w:ilvl w:val="0"/>
          <w:numId w:val="19"/>
        </w:numPr>
        <w:rPr>
          <w:lang w:val="es-ES"/>
        </w:rPr>
      </w:pPr>
      <w:r w:rsidRPr="00A4681B">
        <w:rPr>
          <w:lang w:val="es-ES"/>
        </w:rPr>
        <w:t xml:space="preserve">Contenedores </w:t>
      </w:r>
      <w:proofErr w:type="spellStart"/>
      <w:r w:rsidRPr="00A4681B">
        <w:rPr>
          <w:lang w:val="es-ES"/>
        </w:rPr>
        <w:t>Docker</w:t>
      </w:r>
      <w:proofErr w:type="spellEnd"/>
      <w:r w:rsidRPr="00A4681B">
        <w:rPr>
          <w:lang w:val="es-ES"/>
        </w:rPr>
        <w:t xml:space="preserve"> en ejecución</w:t>
      </w:r>
    </w:p>
    <w:p w14:paraId="33CD0768" w14:textId="77777777" w:rsidR="00C72E33" w:rsidRPr="00A4681B" w:rsidRDefault="00C72E33" w:rsidP="00C72E33">
      <w:pPr>
        <w:rPr>
          <w:lang w:val="es-ES"/>
        </w:rPr>
      </w:pPr>
      <w:r w:rsidRPr="00A4681B">
        <w:rPr>
          <w:lang w:val="es-ES"/>
        </w:rPr>
        <w:t>El sistema está pensado para que el sistema de datos esté compuesto por una Base de datos relacional y otra que no lo sea o un sistema de ficheros.</w:t>
      </w:r>
    </w:p>
    <w:p w14:paraId="5BA1E6FD" w14:textId="77777777" w:rsidR="00C72E33" w:rsidRDefault="00C72E33" w:rsidP="00C72E33">
      <w:pPr>
        <w:rPr>
          <w:lang w:val="es-ES"/>
        </w:rPr>
      </w:pPr>
      <w:r w:rsidRPr="00A4681B">
        <w:rPr>
          <w:lang w:val="es-ES"/>
        </w:rPr>
        <w:t xml:space="preserve">Los contenedores </w:t>
      </w:r>
      <w:proofErr w:type="spellStart"/>
      <w:r w:rsidRPr="00A4681B">
        <w:rPr>
          <w:lang w:val="es-ES"/>
        </w:rPr>
        <w:t>Docker</w:t>
      </w:r>
      <w:proofErr w:type="spellEnd"/>
      <w:r w:rsidRPr="00A4681B">
        <w:rPr>
          <w:lang w:val="es-ES"/>
        </w:rPr>
        <w:t xml:space="preserve"> en esta primera versión se ejecutan en la máquina donde se aloja el servidor, pero el sistema está pensado para poder ser ejecutados en máquinas externas, y, por último, el servidor, ahora mismo es único, pero, perfectamente podría estar compuesto de varios nodos compartiendo la misma base de datos, dada el modularidad del sistema y por una apuesta por REST para mantener el estado fuera de la parte del servidor.</w:t>
      </w:r>
    </w:p>
    <w:p w14:paraId="199A575D" w14:textId="77777777" w:rsidR="00C72E33" w:rsidRPr="00A4681B" w:rsidRDefault="00C72E33" w:rsidP="00C72E33">
      <w:pPr>
        <w:pStyle w:val="Ttulo3"/>
        <w:rPr>
          <w:lang w:val="es-ES"/>
        </w:rPr>
      </w:pPr>
      <w:bookmarkStart w:id="42" w:name="_Ref453001179"/>
      <w:bookmarkStart w:id="43" w:name="_Toc453868078"/>
      <w:r>
        <w:rPr>
          <w:lang w:val="es-ES"/>
        </w:rPr>
        <w:lastRenderedPageBreak/>
        <w:t>3.2.</w:t>
      </w:r>
      <w:r w:rsidRPr="00A4681B">
        <w:rPr>
          <w:lang w:val="es-ES"/>
        </w:rPr>
        <w:t>1 Integración de Butler</w:t>
      </w:r>
      <w:bookmarkEnd w:id="42"/>
      <w:bookmarkEnd w:id="43"/>
    </w:p>
    <w:p w14:paraId="5E2E58B3" w14:textId="77777777" w:rsidR="00C72E33" w:rsidRPr="00A4681B" w:rsidRDefault="00C72E33" w:rsidP="00C72E33">
      <w:pPr>
        <w:rPr>
          <w:lang w:val="es-ES"/>
        </w:rPr>
      </w:pPr>
      <w:r w:rsidRPr="00A4681B">
        <w:rPr>
          <w:lang w:val="es-ES"/>
        </w:rPr>
        <w:t>Butler es una aplicación Shell, pero para transformarlo en un sistema web, se ha tenido que pensar tanto en la mejor forma de hacerlo como en la estructura del sistema que se iba a montar.</w:t>
      </w:r>
    </w:p>
    <w:p w14:paraId="2EF05982" w14:textId="77777777" w:rsidR="00C72E33" w:rsidRPr="00A4681B" w:rsidRDefault="00C72E33" w:rsidP="00C72E33">
      <w:pPr>
        <w:rPr>
          <w:lang w:val="es-ES"/>
        </w:rPr>
      </w:pPr>
      <w:r w:rsidRPr="00A4681B">
        <w:rPr>
          <w:lang w:val="es-ES"/>
        </w:rPr>
        <w:t xml:space="preserve">La mejor solución encontrada, fue crear un archivo formato </w:t>
      </w:r>
      <w:proofErr w:type="spellStart"/>
      <w:r w:rsidRPr="00A4681B">
        <w:rPr>
          <w:i/>
          <w:lang w:val="es-ES"/>
        </w:rPr>
        <w:t>jar</w:t>
      </w:r>
      <w:proofErr w:type="spellEnd"/>
      <w:r w:rsidRPr="00A4681B">
        <w:rPr>
          <w:lang w:val="es-ES"/>
        </w:rPr>
        <w:t xml:space="preserve">, que encapsulase a Butler y que permitiera ejecutar los comandos de Butler a través de la ejecución de Butler. Así, el servidor podría operar sobre Butler de una forma sencilla, y, el servidor forma parte del mismo proyecto que Butler, así al compilar a través de </w:t>
      </w:r>
      <w:proofErr w:type="spellStart"/>
      <w:r w:rsidRPr="00A4681B">
        <w:rPr>
          <w:i/>
          <w:lang w:val="es-ES"/>
        </w:rPr>
        <w:t>gradle</w:t>
      </w:r>
      <w:proofErr w:type="spellEnd"/>
      <w:r w:rsidRPr="00A4681B">
        <w:rPr>
          <w:lang w:val="es-ES"/>
        </w:rPr>
        <w:t xml:space="preserve"> todo el sistema, el servidor tendrá siempre la última versión de Butler.</w:t>
      </w:r>
    </w:p>
    <w:p w14:paraId="4DFEF5E0" w14:textId="56886190" w:rsidR="00C72E33" w:rsidRDefault="00C72E33" w:rsidP="00C72E33">
      <w:pPr>
        <w:rPr>
          <w:lang w:val="es-ES"/>
        </w:rPr>
      </w:pPr>
      <w:r w:rsidRPr="00A4681B">
        <w:rPr>
          <w:lang w:val="es-ES"/>
        </w:rPr>
        <w:t xml:space="preserve">Para comodidad del usuario se amoldó los parámetros de Butler a una estructura más enfocada al sistema web, estructurando por proyectos. </w:t>
      </w:r>
    </w:p>
    <w:p w14:paraId="4913A335" w14:textId="77777777" w:rsidR="00AF7F25" w:rsidRPr="00A4681B" w:rsidRDefault="00AF7F25" w:rsidP="00C72E33">
      <w:pPr>
        <w:rPr>
          <w:lang w:val="es-ES"/>
        </w:rPr>
      </w:pPr>
    </w:p>
    <w:p w14:paraId="492B6F83" w14:textId="77777777" w:rsidR="00C72E33" w:rsidRPr="00A4681B" w:rsidRDefault="00C72E33" w:rsidP="00C72E33">
      <w:pPr>
        <w:pStyle w:val="Ttulo3"/>
        <w:rPr>
          <w:lang w:val="es-ES"/>
        </w:rPr>
      </w:pPr>
      <w:bookmarkStart w:id="44" w:name="_Ref452997906"/>
      <w:bookmarkStart w:id="45" w:name="_Ref452997916"/>
      <w:bookmarkStart w:id="46" w:name="_Toc453868079"/>
      <w:r>
        <w:rPr>
          <w:lang w:val="es-ES"/>
        </w:rPr>
        <w:t>3.2</w:t>
      </w:r>
      <w:r w:rsidRPr="00A4681B">
        <w:rPr>
          <w:lang w:val="es-ES"/>
        </w:rPr>
        <w:t>.2 Servidor</w:t>
      </w:r>
      <w:bookmarkEnd w:id="44"/>
      <w:bookmarkEnd w:id="45"/>
      <w:bookmarkEnd w:id="46"/>
    </w:p>
    <w:p w14:paraId="178D7048" w14:textId="20346D9F" w:rsidR="00AC3E2A" w:rsidRDefault="00C72E33" w:rsidP="00C72E33">
      <w:pPr>
        <w:rPr>
          <w:lang w:val="es-ES"/>
        </w:rPr>
      </w:pPr>
      <w:r w:rsidRPr="003F4C99">
        <w:rPr>
          <w:lang w:val="es-ES"/>
        </w:rPr>
        <w:t xml:space="preserve">El servidor es la parte del sistema donde se centraliza toda la información, además de ser el lugar donde los contenedores </w:t>
      </w:r>
      <w:proofErr w:type="spellStart"/>
      <w:r w:rsidRPr="003F4C99">
        <w:rPr>
          <w:lang w:val="es-ES"/>
        </w:rPr>
        <w:t>Docker</w:t>
      </w:r>
      <w:proofErr w:type="spellEnd"/>
      <w:r w:rsidRPr="003F4C99">
        <w:rPr>
          <w:lang w:val="es-ES"/>
        </w:rPr>
        <w:t xml:space="preserve"> van a ejecutarse.</w:t>
      </w:r>
      <w:r w:rsidR="00AC3E2A">
        <w:rPr>
          <w:lang w:val="es-ES"/>
        </w:rPr>
        <w:t xml:space="preserve"> </w:t>
      </w:r>
      <w:r w:rsidRPr="003F4C99">
        <w:rPr>
          <w:lang w:val="es-ES"/>
        </w:rPr>
        <w:t>Además de integrar la funcionalidad de Butler, el servidor ofrece alguna más.</w:t>
      </w:r>
    </w:p>
    <w:p w14:paraId="281942C3" w14:textId="20E80905" w:rsidR="00AC3E2A" w:rsidRDefault="00AC3E2A" w:rsidP="00C72E33">
      <w:pPr>
        <w:rPr>
          <w:lang w:val="es-ES"/>
        </w:rPr>
      </w:pPr>
      <w:r>
        <w:rPr>
          <w:lang w:val="es-ES"/>
        </w:rPr>
        <w:t>Principalmente se compone de dos partes:</w:t>
      </w:r>
    </w:p>
    <w:p w14:paraId="17B8A03D" w14:textId="2F2C6F56" w:rsidR="00AC3E2A" w:rsidRDefault="00AC3E2A" w:rsidP="005406EA">
      <w:pPr>
        <w:pStyle w:val="Prrafodelista"/>
        <w:numPr>
          <w:ilvl w:val="0"/>
          <w:numId w:val="41"/>
        </w:numPr>
        <w:rPr>
          <w:lang w:val="es-ES"/>
        </w:rPr>
      </w:pPr>
      <w:r w:rsidRPr="005406EA">
        <w:rPr>
          <w:i/>
          <w:lang w:val="es-ES"/>
        </w:rPr>
        <w:t xml:space="preserve">Web </w:t>
      </w:r>
      <w:proofErr w:type="spellStart"/>
      <w:r w:rsidRPr="005406EA">
        <w:rPr>
          <w:i/>
          <w:lang w:val="es-ES"/>
        </w:rPr>
        <w:t>services</w:t>
      </w:r>
      <w:proofErr w:type="spellEnd"/>
      <w:r w:rsidRPr="00AC3E2A">
        <w:rPr>
          <w:lang w:val="es-ES"/>
        </w:rPr>
        <w:t>. Para los servicios web, el servidor hace uso del Spring MCV para aligerar el desarrollo y apostando por un enfoque a servicios REST. Estos servicios, en el proyecto se dividen en varios controladores, uno por cada entidad necesaria, es decir, hay un controlador para usuarios, otro para proyectos, otro para los contenedores etc., y cada uno de estos controladores contiene los servicios necesarios minimizando las dependencias. Esto se hace para, además de mejorar la calidad del código, poder tener de forma casi inmediata varios servidores distribuidos</w:t>
      </w:r>
      <w:r>
        <w:rPr>
          <w:lang w:val="es-ES"/>
        </w:rPr>
        <w:t>.</w:t>
      </w:r>
    </w:p>
    <w:p w14:paraId="57D81635" w14:textId="6B712F56" w:rsidR="00AC3E2A" w:rsidRDefault="00AC3E2A" w:rsidP="005406EA">
      <w:pPr>
        <w:pStyle w:val="Prrafodelista"/>
        <w:numPr>
          <w:ilvl w:val="0"/>
          <w:numId w:val="41"/>
        </w:numPr>
        <w:rPr>
          <w:lang w:val="es-ES"/>
        </w:rPr>
      </w:pPr>
      <w:r w:rsidRPr="005406EA">
        <w:rPr>
          <w:i/>
          <w:lang w:val="es-ES"/>
        </w:rPr>
        <w:t>Base de datos</w:t>
      </w:r>
      <w:r w:rsidRPr="00AC3E2A">
        <w:rPr>
          <w:lang w:val="es-ES"/>
        </w:rPr>
        <w:t>. Para guardar toda la información que se va generando se utiliza una base de datos de tipo relacional</w:t>
      </w:r>
      <w:r>
        <w:rPr>
          <w:lang w:val="es-ES"/>
        </w:rPr>
        <w:t>.</w:t>
      </w:r>
    </w:p>
    <w:p w14:paraId="7031D8FF" w14:textId="4F8251EF" w:rsidR="00AC3E2A" w:rsidRPr="00AC3E2A" w:rsidRDefault="00AC3E2A" w:rsidP="005406EA">
      <w:pPr>
        <w:pStyle w:val="Prrafodelista"/>
        <w:numPr>
          <w:ilvl w:val="0"/>
          <w:numId w:val="41"/>
        </w:numPr>
        <w:rPr>
          <w:lang w:val="es-ES"/>
        </w:rPr>
      </w:pPr>
      <w:r>
        <w:rPr>
          <w:i/>
          <w:lang w:val="es-ES"/>
        </w:rPr>
        <w:t xml:space="preserve">File </w:t>
      </w:r>
      <w:proofErr w:type="spellStart"/>
      <w:r>
        <w:rPr>
          <w:i/>
          <w:lang w:val="es-ES"/>
        </w:rPr>
        <w:t>system</w:t>
      </w:r>
      <w:proofErr w:type="spellEnd"/>
      <w:r w:rsidRPr="005406EA">
        <w:rPr>
          <w:lang w:val="es-ES"/>
        </w:rPr>
        <w:t>.</w:t>
      </w:r>
      <w:r>
        <w:rPr>
          <w:lang w:val="es-ES"/>
        </w:rPr>
        <w:t xml:space="preserve"> </w:t>
      </w:r>
      <w:r w:rsidRPr="00AC3E2A">
        <w:rPr>
          <w:lang w:val="es-ES"/>
        </w:rPr>
        <w:t xml:space="preserve">También se tiene un FS (File </w:t>
      </w:r>
      <w:proofErr w:type="spellStart"/>
      <w:r w:rsidRPr="00AC3E2A">
        <w:rPr>
          <w:lang w:val="es-ES"/>
        </w:rPr>
        <w:t>System</w:t>
      </w:r>
      <w:proofErr w:type="spellEnd"/>
      <w:r w:rsidRPr="00AC3E2A">
        <w:rPr>
          <w:lang w:val="es-ES"/>
        </w:rPr>
        <w:t xml:space="preserve">) donde se almacenan todos los ficheros de configuración que se van generando para la construcción de las imágenes y contenedores </w:t>
      </w:r>
      <w:proofErr w:type="spellStart"/>
      <w:r w:rsidRPr="00AC3E2A">
        <w:rPr>
          <w:lang w:val="es-ES"/>
        </w:rPr>
        <w:t>Docker</w:t>
      </w:r>
      <w:proofErr w:type="spellEnd"/>
      <w:r w:rsidRPr="00AC3E2A">
        <w:rPr>
          <w:lang w:val="es-ES"/>
        </w:rPr>
        <w:t xml:space="preserve"> y los sistemas de </w:t>
      </w:r>
      <w:proofErr w:type="spellStart"/>
      <w:r w:rsidRPr="00AC3E2A">
        <w:rPr>
          <w:lang w:val="es-ES"/>
        </w:rPr>
        <w:t>crawling</w:t>
      </w:r>
      <w:proofErr w:type="spellEnd"/>
      <w:r w:rsidRPr="00AC3E2A">
        <w:rPr>
          <w:lang w:val="es-ES"/>
        </w:rPr>
        <w:t>. Se estructuran por usuario y proyecto. Este FS, pasará a ser un HDFS (</w:t>
      </w:r>
      <w:proofErr w:type="spellStart"/>
      <w:r w:rsidRPr="00AC3E2A">
        <w:rPr>
          <w:lang w:val="es-ES"/>
        </w:rPr>
        <w:t>Haddop</w:t>
      </w:r>
      <w:proofErr w:type="spellEnd"/>
      <w:r w:rsidRPr="00AC3E2A">
        <w:rPr>
          <w:lang w:val="es-ES"/>
        </w:rPr>
        <w:t xml:space="preserve"> </w:t>
      </w:r>
      <w:proofErr w:type="spellStart"/>
      <w:r w:rsidRPr="00AC3E2A">
        <w:rPr>
          <w:lang w:val="es-ES"/>
        </w:rPr>
        <w:t>Distributed</w:t>
      </w:r>
      <w:proofErr w:type="spellEnd"/>
      <w:r w:rsidRPr="00AC3E2A">
        <w:rPr>
          <w:lang w:val="es-ES"/>
        </w:rPr>
        <w:t xml:space="preserve"> File </w:t>
      </w:r>
      <w:proofErr w:type="spellStart"/>
      <w:r w:rsidRPr="00AC3E2A">
        <w:rPr>
          <w:lang w:val="es-ES"/>
        </w:rPr>
        <w:t>Sytem</w:t>
      </w:r>
      <w:proofErr w:type="spellEnd"/>
      <w:r w:rsidRPr="00AC3E2A">
        <w:rPr>
          <w:lang w:val="es-ES"/>
        </w:rPr>
        <w:t>. Un sistema de archivos distribuido y escalable de Apache) en las futuras versiones del sistema.</w:t>
      </w:r>
    </w:p>
    <w:p w14:paraId="73F592C7" w14:textId="77777777" w:rsidR="00C72E33" w:rsidRPr="00A4681B" w:rsidRDefault="00C72E33" w:rsidP="00C72E33">
      <w:pPr>
        <w:pStyle w:val="Ttulo3"/>
        <w:rPr>
          <w:lang w:val="es-ES"/>
        </w:rPr>
      </w:pPr>
      <w:bookmarkStart w:id="47" w:name="_Ref452997922"/>
      <w:bookmarkStart w:id="48" w:name="_Toc453868080"/>
      <w:r>
        <w:rPr>
          <w:lang w:val="es-ES"/>
        </w:rPr>
        <w:lastRenderedPageBreak/>
        <w:t>3.2</w:t>
      </w:r>
      <w:r w:rsidRPr="00A4681B">
        <w:rPr>
          <w:lang w:val="es-ES"/>
        </w:rPr>
        <w:t>.3 Client</w:t>
      </w:r>
      <w:bookmarkEnd w:id="47"/>
      <w:r w:rsidR="00C74749">
        <w:rPr>
          <w:lang w:val="es-ES"/>
        </w:rPr>
        <w:t>e</w:t>
      </w:r>
      <w:bookmarkEnd w:id="48"/>
    </w:p>
    <w:p w14:paraId="18322B64" w14:textId="77777777" w:rsidR="00C72E33" w:rsidRPr="00A4681B" w:rsidRDefault="00C72E33" w:rsidP="00C72E33">
      <w:pPr>
        <w:rPr>
          <w:lang w:val="es-ES"/>
        </w:rPr>
      </w:pPr>
      <w:r w:rsidRPr="00A4681B">
        <w:rPr>
          <w:lang w:val="es-ES"/>
        </w:rPr>
        <w:t xml:space="preserve">La parte del cliente está desarrollada enfocada hacia una </w:t>
      </w:r>
      <w:proofErr w:type="spellStart"/>
      <w:r w:rsidRPr="00A4681B">
        <w:rPr>
          <w:i/>
          <w:lang w:val="es-ES"/>
        </w:rPr>
        <w:t>one</w:t>
      </w:r>
      <w:proofErr w:type="spellEnd"/>
      <w:r w:rsidRPr="00A4681B">
        <w:rPr>
          <w:i/>
          <w:lang w:val="es-ES"/>
        </w:rPr>
        <w:t xml:space="preserve">-page </w:t>
      </w:r>
      <w:proofErr w:type="spellStart"/>
      <w:r w:rsidRPr="00A4681B">
        <w:rPr>
          <w:i/>
          <w:lang w:val="es-ES"/>
        </w:rPr>
        <w:t>website</w:t>
      </w:r>
      <w:proofErr w:type="spellEnd"/>
      <w:r w:rsidRPr="00A4681B">
        <w:rPr>
          <w:lang w:val="es-ES"/>
        </w:rPr>
        <w:t>.</w:t>
      </w:r>
    </w:p>
    <w:p w14:paraId="57B75B2A" w14:textId="77777777" w:rsidR="00C72E33" w:rsidRPr="00A4681B" w:rsidRDefault="00C72E33" w:rsidP="00C72E33">
      <w:pPr>
        <w:rPr>
          <w:lang w:val="es-ES"/>
        </w:rPr>
      </w:pPr>
      <w:r w:rsidRPr="00A4681B">
        <w:rPr>
          <w:lang w:val="es-ES"/>
        </w:rPr>
        <w:t xml:space="preserve">El uso de </w:t>
      </w:r>
      <w:proofErr w:type="spellStart"/>
      <w:r w:rsidRPr="00A4681B">
        <w:rPr>
          <w:i/>
          <w:lang w:val="es-ES"/>
        </w:rPr>
        <w:t>AngularJS</w:t>
      </w:r>
      <w:proofErr w:type="spellEnd"/>
      <w:r w:rsidRPr="00A4681B">
        <w:rPr>
          <w:lang w:val="es-ES"/>
        </w:rPr>
        <w:t xml:space="preserve"> facilita la estructuración de código, agiliza el desarrollo y mejora la experiencia del usuario, y esto, unido a </w:t>
      </w:r>
      <w:proofErr w:type="spellStart"/>
      <w:r w:rsidRPr="00A4681B">
        <w:rPr>
          <w:i/>
          <w:lang w:val="es-ES"/>
        </w:rPr>
        <w:t>Bootstrap</w:t>
      </w:r>
      <w:proofErr w:type="spellEnd"/>
      <w:r w:rsidRPr="00A4681B">
        <w:rPr>
          <w:lang w:val="es-ES"/>
        </w:rPr>
        <w:t xml:space="preserve">, </w:t>
      </w:r>
      <w:proofErr w:type="spellStart"/>
      <w:r w:rsidRPr="00795D1D">
        <w:rPr>
          <w:i/>
          <w:lang w:val="es-ES"/>
        </w:rPr>
        <w:t>framework</w:t>
      </w:r>
      <w:proofErr w:type="spellEnd"/>
      <w:r w:rsidRPr="00A4681B">
        <w:rPr>
          <w:lang w:val="es-ES"/>
        </w:rPr>
        <w:t xml:space="preserve"> de CSS, aportan lo necesario para tener un diseño y UX que agrade a casi cualquier usuario y que pueda ser usado desde cualquier tipo de plataforma.</w:t>
      </w:r>
    </w:p>
    <w:p w14:paraId="6F03C293" w14:textId="77777777" w:rsidR="00C72E33" w:rsidRPr="00A4681B" w:rsidRDefault="00C72E33" w:rsidP="00C72E33">
      <w:pPr>
        <w:rPr>
          <w:lang w:val="es-ES"/>
        </w:rPr>
      </w:pPr>
      <w:r w:rsidRPr="00A4681B">
        <w:rPr>
          <w:lang w:val="es-ES"/>
        </w:rPr>
        <w:t xml:space="preserve">El desarrollo </w:t>
      </w:r>
      <w:proofErr w:type="spellStart"/>
      <w:r w:rsidRPr="00A4681B">
        <w:rPr>
          <w:i/>
          <w:lang w:val="es-ES"/>
        </w:rPr>
        <w:t>one</w:t>
      </w:r>
      <w:proofErr w:type="spellEnd"/>
      <w:r w:rsidRPr="00A4681B">
        <w:rPr>
          <w:i/>
          <w:lang w:val="es-ES"/>
        </w:rPr>
        <w:t>-page</w:t>
      </w:r>
      <w:r w:rsidRPr="00A4681B">
        <w:rPr>
          <w:lang w:val="es-ES"/>
        </w:rPr>
        <w:t xml:space="preserve"> es similar al convencional, usando las directivas de </w:t>
      </w:r>
      <w:proofErr w:type="spellStart"/>
      <w:r w:rsidR="00795D1D">
        <w:rPr>
          <w:i/>
          <w:lang w:val="es-ES"/>
        </w:rPr>
        <w:t>A</w:t>
      </w:r>
      <w:r w:rsidRPr="00A4681B">
        <w:rPr>
          <w:i/>
          <w:lang w:val="es-ES"/>
        </w:rPr>
        <w:t>ngularJS</w:t>
      </w:r>
      <w:proofErr w:type="spellEnd"/>
      <w:r w:rsidRPr="00A4681B">
        <w:rPr>
          <w:lang w:val="es-ES"/>
        </w:rPr>
        <w:t xml:space="preserve">, tan solo hay que indicar donde se quiere insertar el código de diferentes </w:t>
      </w:r>
      <w:proofErr w:type="spellStart"/>
      <w:r w:rsidRPr="00A4681B">
        <w:rPr>
          <w:lang w:val="es-ES"/>
        </w:rPr>
        <w:t>templates</w:t>
      </w:r>
      <w:proofErr w:type="spellEnd"/>
      <w:r w:rsidRPr="00A4681B">
        <w:rPr>
          <w:lang w:val="es-ES"/>
        </w:rPr>
        <w:t xml:space="preserve">, y esto unido </w:t>
      </w:r>
      <w:proofErr w:type="gramStart"/>
      <w:r w:rsidRPr="00A4681B">
        <w:rPr>
          <w:lang w:val="es-ES"/>
        </w:rPr>
        <w:t xml:space="preserve">al </w:t>
      </w:r>
      <w:r w:rsidRPr="00A4681B">
        <w:rPr>
          <w:i/>
          <w:lang w:val="es-ES"/>
        </w:rPr>
        <w:t>data</w:t>
      </w:r>
      <w:proofErr w:type="gramEnd"/>
      <w:r w:rsidRPr="00A4681B">
        <w:rPr>
          <w:i/>
          <w:lang w:val="es-ES"/>
        </w:rPr>
        <w:t>-</w:t>
      </w:r>
      <w:proofErr w:type="spellStart"/>
      <w:r w:rsidRPr="00A4681B">
        <w:rPr>
          <w:i/>
          <w:lang w:val="es-ES"/>
        </w:rPr>
        <w:t>binding</w:t>
      </w:r>
      <w:proofErr w:type="spellEnd"/>
      <w:r w:rsidRPr="00A4681B">
        <w:rPr>
          <w:lang w:val="es-ES"/>
        </w:rPr>
        <w:t xml:space="preserve"> que ofrece, dependiendo del estado de la aplicación (la cual está en el cliente, ya que se ofrecen servicios REST), se puede mostrar unos contenidos u otros al usuario de una forma muy sencilla.</w:t>
      </w:r>
    </w:p>
    <w:p w14:paraId="541B56D6" w14:textId="77777777" w:rsidR="00C72E33" w:rsidRPr="00A4681B" w:rsidRDefault="00C72E33" w:rsidP="00C72E33">
      <w:pPr>
        <w:rPr>
          <w:lang w:val="es-ES"/>
        </w:rPr>
      </w:pPr>
      <w:r w:rsidRPr="00A4681B">
        <w:rPr>
          <w:lang w:val="es-ES"/>
        </w:rPr>
        <w:t xml:space="preserve">El </w:t>
      </w:r>
      <w:r w:rsidRPr="00A4681B">
        <w:rPr>
          <w:i/>
          <w:lang w:val="es-ES"/>
        </w:rPr>
        <w:t>data-</w:t>
      </w:r>
      <w:proofErr w:type="spellStart"/>
      <w:r w:rsidRPr="00A4681B">
        <w:rPr>
          <w:i/>
          <w:lang w:val="es-ES"/>
        </w:rPr>
        <w:t>binding</w:t>
      </w:r>
      <w:proofErr w:type="spellEnd"/>
      <w:r w:rsidRPr="00A4681B">
        <w:rPr>
          <w:lang w:val="es-ES"/>
        </w:rPr>
        <w:t xml:space="preserve"> además ofrece una muy buena UX y ofrece más posibilidades para poder crear contenido de alta calidad.</w:t>
      </w:r>
    </w:p>
    <w:p w14:paraId="37DF313A" w14:textId="492579D9" w:rsidR="00FC5536" w:rsidRDefault="00C72E33" w:rsidP="00AC4053">
      <w:pPr>
        <w:rPr>
          <w:lang w:val="es-ES"/>
        </w:rPr>
      </w:pPr>
      <w:r w:rsidRPr="00A4681B">
        <w:rPr>
          <w:lang w:val="es-ES"/>
        </w:rPr>
        <w:t xml:space="preserve">La única contra que tiene </w:t>
      </w:r>
      <w:proofErr w:type="spellStart"/>
      <w:r w:rsidRPr="00A4681B">
        <w:rPr>
          <w:i/>
          <w:lang w:val="es-ES"/>
        </w:rPr>
        <w:t>AngularJS</w:t>
      </w:r>
      <w:proofErr w:type="spellEnd"/>
      <w:r w:rsidRPr="00A4681B">
        <w:rPr>
          <w:lang w:val="es-ES"/>
        </w:rPr>
        <w:t xml:space="preserve">, </w:t>
      </w:r>
      <w:r w:rsidR="00B20329">
        <w:rPr>
          <w:lang w:val="es-ES"/>
        </w:rPr>
        <w:t>es la pronunciada curva de aprendizaje</w:t>
      </w:r>
      <w:r w:rsidRPr="00A4681B">
        <w:rPr>
          <w:lang w:val="es-ES"/>
        </w:rPr>
        <w:t xml:space="preserve">, y llegar a dominar este </w:t>
      </w:r>
      <w:proofErr w:type="spellStart"/>
      <w:r w:rsidRPr="00A4681B">
        <w:rPr>
          <w:lang w:val="es-ES"/>
        </w:rPr>
        <w:t>framework</w:t>
      </w:r>
      <w:proofErr w:type="spellEnd"/>
      <w:r w:rsidRPr="00A4681B">
        <w:rPr>
          <w:lang w:val="es-ES"/>
        </w:rPr>
        <w:t>, aunque sea a un nivel básico, no es tan trivial como otros.</w:t>
      </w:r>
    </w:p>
    <w:p w14:paraId="3DC06342" w14:textId="77777777" w:rsidR="00AF7F25" w:rsidRPr="00AC4053" w:rsidRDefault="00AF7F25" w:rsidP="00AC4053">
      <w:pPr>
        <w:rPr>
          <w:lang w:val="es-ES"/>
        </w:rPr>
      </w:pPr>
    </w:p>
    <w:p w14:paraId="08703D9D" w14:textId="77777777" w:rsidR="002E17DB" w:rsidRPr="00A4681B" w:rsidRDefault="002E17DB" w:rsidP="002E17DB">
      <w:pPr>
        <w:pStyle w:val="Ttulo2"/>
        <w:rPr>
          <w:i w:val="0"/>
          <w:lang w:val="es-ES"/>
        </w:rPr>
      </w:pPr>
      <w:bookmarkStart w:id="49" w:name="_Toc453868081"/>
      <w:r>
        <w:rPr>
          <w:i w:val="0"/>
          <w:lang w:val="es-ES"/>
        </w:rPr>
        <w:t>3.3</w:t>
      </w:r>
      <w:r w:rsidRPr="00A4681B">
        <w:rPr>
          <w:i w:val="0"/>
          <w:lang w:val="es-ES"/>
        </w:rPr>
        <w:t xml:space="preserve"> </w:t>
      </w:r>
      <w:r>
        <w:rPr>
          <w:i w:val="0"/>
          <w:lang w:val="es-ES"/>
        </w:rPr>
        <w:t>Evolución y decisiones de diseño</w:t>
      </w:r>
      <w:bookmarkEnd w:id="49"/>
    </w:p>
    <w:p w14:paraId="207603FB" w14:textId="77777777" w:rsidR="00307975" w:rsidRDefault="00307975" w:rsidP="00FA3E10">
      <w:pPr>
        <w:rPr>
          <w:lang w:val="es-ES"/>
        </w:rPr>
      </w:pPr>
      <w:r w:rsidRPr="003F4C99">
        <w:rPr>
          <w:lang w:val="es-ES"/>
        </w:rPr>
        <w:t>Durante la realización del proyecto, el sistema ha ido tomando forma, evolucionando poco a poco desde una aplicación muy sencilla</w:t>
      </w:r>
      <w:r>
        <w:rPr>
          <w:lang w:val="es-ES"/>
        </w:rPr>
        <w:t>.</w:t>
      </w:r>
      <w:r w:rsidRPr="003F4C99">
        <w:rPr>
          <w:lang w:val="es-ES"/>
        </w:rPr>
        <w:t xml:space="preserve"> </w:t>
      </w:r>
      <w:r>
        <w:rPr>
          <w:lang w:val="es-ES"/>
        </w:rPr>
        <w:t>L</w:t>
      </w:r>
      <w:r w:rsidRPr="003F4C99">
        <w:rPr>
          <w:lang w:val="es-ES"/>
        </w:rPr>
        <w:t xml:space="preserve">o único que tiene que ver con el resultado final es la idea de partida. </w:t>
      </w:r>
    </w:p>
    <w:p w14:paraId="5314B78D" w14:textId="77777777" w:rsidR="00307975" w:rsidRPr="0000548E" w:rsidRDefault="00307975" w:rsidP="00FA3E10">
      <w:pPr>
        <w:rPr>
          <w:lang w:val="es-ES"/>
        </w:rPr>
      </w:pPr>
      <w:r w:rsidRPr="003F4C99">
        <w:rPr>
          <w:lang w:val="es-ES"/>
        </w:rPr>
        <w:t>A través de una contin</w:t>
      </w:r>
      <w:r>
        <w:rPr>
          <w:lang w:val="es-ES"/>
        </w:rPr>
        <w:t>ua evaluación de posibilidades, decisiones de diseño,</w:t>
      </w:r>
      <w:r w:rsidRPr="003F4C99">
        <w:rPr>
          <w:lang w:val="es-ES"/>
        </w:rPr>
        <w:t xml:space="preserve"> mejoras y aprendizaje de nuevas herramientas, el sistema ha ido tomando forma hasta el </w:t>
      </w:r>
      <w:r w:rsidRPr="0000548E">
        <w:rPr>
          <w:lang w:val="es-ES"/>
        </w:rPr>
        <w:t>resultado final.</w:t>
      </w:r>
    </w:p>
    <w:p w14:paraId="668092EB" w14:textId="77777777" w:rsidR="00307975" w:rsidRPr="0000548E" w:rsidRDefault="00307975" w:rsidP="00FA3E10">
      <w:pPr>
        <w:rPr>
          <w:lang w:val="es-ES"/>
        </w:rPr>
      </w:pPr>
      <w:r w:rsidRPr="0000548E">
        <w:rPr>
          <w:lang w:val="es-ES"/>
        </w:rPr>
        <w:t xml:space="preserve">Al principio, la idea del proyecto era clara, lo que se quería hacer, pero no exactamente el cómo. </w:t>
      </w:r>
    </w:p>
    <w:p w14:paraId="781A7B3E" w14:textId="77777777" w:rsidR="00307975" w:rsidRPr="0000548E" w:rsidRDefault="00307975" w:rsidP="00FA3E10">
      <w:pPr>
        <w:rPr>
          <w:lang w:val="es-ES"/>
        </w:rPr>
      </w:pPr>
      <w:r w:rsidRPr="0000548E">
        <w:rPr>
          <w:lang w:val="es-ES"/>
        </w:rPr>
        <w:t>Se quería realizar un</w:t>
      </w:r>
      <w:r>
        <w:rPr>
          <w:lang w:val="es-ES"/>
        </w:rPr>
        <w:t xml:space="preserve"> proyecto lo más profesional posible y enfocado al uso de tecnologías, pero al principio, antes de usar </w:t>
      </w:r>
      <w:r>
        <w:rPr>
          <w:i/>
          <w:lang w:val="es-ES"/>
        </w:rPr>
        <w:t xml:space="preserve">Spring Shell, </w:t>
      </w:r>
      <w:r>
        <w:rPr>
          <w:lang w:val="es-ES"/>
        </w:rPr>
        <w:t xml:space="preserve">Butler empezó siendo un conjunto de scripts escritos en </w:t>
      </w:r>
      <w:proofErr w:type="spellStart"/>
      <w:r>
        <w:rPr>
          <w:i/>
          <w:lang w:val="es-ES"/>
        </w:rPr>
        <w:t>bash</w:t>
      </w:r>
      <w:proofErr w:type="spellEnd"/>
      <w:r>
        <w:rPr>
          <w:i/>
          <w:lang w:val="es-ES"/>
        </w:rPr>
        <w:t xml:space="preserve">. </w:t>
      </w:r>
      <w:r>
        <w:rPr>
          <w:lang w:val="es-ES"/>
        </w:rPr>
        <w:t xml:space="preserve">Cada uno tenía una funcionalidad básica usando </w:t>
      </w:r>
      <w:proofErr w:type="spellStart"/>
      <w:r>
        <w:rPr>
          <w:lang w:val="es-ES"/>
        </w:rPr>
        <w:t>Docker</w:t>
      </w:r>
      <w:proofErr w:type="spellEnd"/>
      <w:r>
        <w:rPr>
          <w:lang w:val="es-ES"/>
        </w:rPr>
        <w:t xml:space="preserve"> y aún son parte del proyecto, aunque no tienen toda la funcionalidad que tiene Butler, sí que se pueden crear </w:t>
      </w:r>
      <w:proofErr w:type="spellStart"/>
      <w:r>
        <w:rPr>
          <w:lang w:val="es-ES"/>
        </w:rPr>
        <w:t>crawlers</w:t>
      </w:r>
      <w:proofErr w:type="spellEnd"/>
      <w:r>
        <w:rPr>
          <w:lang w:val="es-ES"/>
        </w:rPr>
        <w:t xml:space="preserve"> muy básicos y extraer la información.</w:t>
      </w:r>
    </w:p>
    <w:p w14:paraId="1C9B099B" w14:textId="77777777" w:rsidR="00307975" w:rsidRDefault="00307975" w:rsidP="00FA3E10">
      <w:pPr>
        <w:rPr>
          <w:lang w:val="es-ES"/>
        </w:rPr>
      </w:pPr>
      <w:r>
        <w:rPr>
          <w:lang w:val="es-ES"/>
        </w:rPr>
        <w:t xml:space="preserve">En la fase de documentación sobre </w:t>
      </w:r>
      <w:proofErr w:type="spellStart"/>
      <w:r>
        <w:rPr>
          <w:lang w:val="es-ES"/>
        </w:rPr>
        <w:t>Docker</w:t>
      </w:r>
      <w:proofErr w:type="spellEnd"/>
      <w:r>
        <w:rPr>
          <w:lang w:val="es-ES"/>
        </w:rPr>
        <w:t xml:space="preserve"> y ejemplos existentes con </w:t>
      </w:r>
      <w:proofErr w:type="spellStart"/>
      <w:r>
        <w:rPr>
          <w:lang w:val="es-ES"/>
        </w:rPr>
        <w:t>Nutch</w:t>
      </w:r>
      <w:proofErr w:type="spellEnd"/>
      <w:r>
        <w:rPr>
          <w:lang w:val="es-ES"/>
        </w:rPr>
        <w:t xml:space="preserve">, se iban evaluando y buscando librerías para leer ficheros </w:t>
      </w:r>
      <w:proofErr w:type="spellStart"/>
      <w:r>
        <w:rPr>
          <w:i/>
          <w:lang w:val="es-ES"/>
        </w:rPr>
        <w:t>yalm</w:t>
      </w:r>
      <w:proofErr w:type="spellEnd"/>
      <w:r>
        <w:rPr>
          <w:i/>
          <w:lang w:val="es-ES"/>
        </w:rPr>
        <w:t xml:space="preserve">, </w:t>
      </w:r>
      <w:r>
        <w:rPr>
          <w:lang w:val="es-ES"/>
        </w:rPr>
        <w:t xml:space="preserve">y de librerías o proyectos para pasar de la versión de scripts a una integrada con un futuro sistema de validación y </w:t>
      </w:r>
      <w:r>
        <w:rPr>
          <w:lang w:val="es-ES"/>
        </w:rPr>
        <w:lastRenderedPageBreak/>
        <w:t xml:space="preserve">construcción del </w:t>
      </w:r>
      <w:proofErr w:type="spellStart"/>
      <w:r>
        <w:rPr>
          <w:lang w:val="es-ES"/>
        </w:rPr>
        <w:t>crawler</w:t>
      </w:r>
      <w:proofErr w:type="spellEnd"/>
      <w:r>
        <w:rPr>
          <w:lang w:val="es-ES"/>
        </w:rPr>
        <w:t xml:space="preserve"> en </w:t>
      </w:r>
      <w:r>
        <w:rPr>
          <w:i/>
          <w:lang w:val="es-ES"/>
        </w:rPr>
        <w:t>java</w:t>
      </w:r>
      <w:r>
        <w:rPr>
          <w:lang w:val="es-ES"/>
        </w:rPr>
        <w:t xml:space="preserve"> ya que para un sistema como el que se quería construir, se necesitaba una base sólida y segura.</w:t>
      </w:r>
    </w:p>
    <w:p w14:paraId="6EF8D85C" w14:textId="77777777" w:rsidR="00765341" w:rsidRDefault="00765341" w:rsidP="00FA3E10">
      <w:pPr>
        <w:rPr>
          <w:lang w:val="es-ES"/>
        </w:rPr>
      </w:pPr>
      <w:r>
        <w:rPr>
          <w:lang w:val="es-ES"/>
        </w:rPr>
        <w:t>Spring Shell no fue la única opción, una vez descartado el uso de scripts, se encontraron varias librerías que permitían realizar comandos en java, pero, al ser un proyecto de Spring, la integración con otras herramientas sería más sencilla.</w:t>
      </w:r>
    </w:p>
    <w:p w14:paraId="21DA40BD" w14:textId="77777777" w:rsidR="00307975" w:rsidRDefault="007244A7" w:rsidP="00FA3E10">
      <w:pPr>
        <w:rPr>
          <w:lang w:val="es-ES"/>
        </w:rPr>
      </w:pPr>
      <w:r>
        <w:rPr>
          <w:lang w:val="es-ES"/>
        </w:rPr>
        <w:t xml:space="preserve">Sobre esta etapa de documentación, se tuvo que cambiar de dirección en lo que la construcción de los sistemas de </w:t>
      </w:r>
      <w:proofErr w:type="spellStart"/>
      <w:r>
        <w:rPr>
          <w:lang w:val="es-ES"/>
        </w:rPr>
        <w:t>crawlers</w:t>
      </w:r>
      <w:proofErr w:type="spellEnd"/>
      <w:r>
        <w:rPr>
          <w:lang w:val="es-ES"/>
        </w:rPr>
        <w:t xml:space="preserve"> se refiere. Se intentaba construir un sistema de </w:t>
      </w:r>
      <w:proofErr w:type="spellStart"/>
      <w:r>
        <w:rPr>
          <w:lang w:val="es-ES"/>
        </w:rPr>
        <w:t>crawling</w:t>
      </w:r>
      <w:proofErr w:type="spellEnd"/>
      <w:r>
        <w:rPr>
          <w:lang w:val="es-ES"/>
        </w:rPr>
        <w:t xml:space="preserve"> dentro de </w:t>
      </w:r>
      <w:proofErr w:type="spellStart"/>
      <w:r>
        <w:rPr>
          <w:lang w:val="es-ES"/>
        </w:rPr>
        <w:t>Docker</w:t>
      </w:r>
      <w:proofErr w:type="spellEnd"/>
      <w:r>
        <w:rPr>
          <w:lang w:val="es-ES"/>
        </w:rPr>
        <w:t xml:space="preserve"> el cual incluía su propio HDFS (</w:t>
      </w:r>
      <w:proofErr w:type="spellStart"/>
      <w:r>
        <w:rPr>
          <w:lang w:val="es-ES"/>
        </w:rPr>
        <w:t>Hadoop</w:t>
      </w:r>
      <w:proofErr w:type="spellEnd"/>
      <w:r>
        <w:rPr>
          <w:lang w:val="es-ES"/>
        </w:rPr>
        <w:t xml:space="preserve"> </w:t>
      </w:r>
      <w:proofErr w:type="spellStart"/>
      <w:r>
        <w:rPr>
          <w:lang w:val="es-ES"/>
        </w:rPr>
        <w:t>Distribued</w:t>
      </w:r>
      <w:proofErr w:type="spellEnd"/>
      <w:r>
        <w:rPr>
          <w:lang w:val="es-ES"/>
        </w:rPr>
        <w:t xml:space="preserve"> File </w:t>
      </w:r>
      <w:proofErr w:type="spellStart"/>
      <w:r>
        <w:rPr>
          <w:lang w:val="es-ES"/>
        </w:rPr>
        <w:t>System</w:t>
      </w:r>
      <w:proofErr w:type="spellEnd"/>
      <w:r>
        <w:rPr>
          <w:lang w:val="es-ES"/>
        </w:rPr>
        <w:t xml:space="preserve">) y el motor de búsqueda de </w:t>
      </w:r>
      <w:proofErr w:type="spellStart"/>
      <w:r>
        <w:rPr>
          <w:lang w:val="es-ES"/>
        </w:rPr>
        <w:t>Solr</w:t>
      </w:r>
      <w:proofErr w:type="spellEnd"/>
      <w:r>
        <w:rPr>
          <w:lang w:val="es-ES"/>
        </w:rPr>
        <w:t xml:space="preserve">, pero, tras pensar bien sobre la arquitectura que se quería y evaluar diferentes opciones, la elegida fue encaminar todo a una centralización de la información recogida por los </w:t>
      </w:r>
      <w:proofErr w:type="spellStart"/>
      <w:r>
        <w:rPr>
          <w:lang w:val="es-ES"/>
        </w:rPr>
        <w:t>crawlers</w:t>
      </w:r>
      <w:proofErr w:type="spellEnd"/>
      <w:r>
        <w:rPr>
          <w:lang w:val="es-ES"/>
        </w:rPr>
        <w:t xml:space="preserve"> hacia un futuro servidor que se encargará del control y acceso a cada uno de la información de cada contenedor.</w:t>
      </w:r>
    </w:p>
    <w:p w14:paraId="056DFEE8" w14:textId="77777777" w:rsidR="00307975" w:rsidRDefault="00307975" w:rsidP="00FA3E10">
      <w:pPr>
        <w:rPr>
          <w:lang w:val="es-ES"/>
        </w:rPr>
      </w:pPr>
      <w:r>
        <w:rPr>
          <w:lang w:val="es-ES"/>
        </w:rPr>
        <w:t xml:space="preserve">Una el proyecto iba tomando forma y se veía más claro las herramientas a utilizar, se creó el sistema de validación siguiendo un patrón de diseño </w:t>
      </w:r>
      <w:proofErr w:type="spellStart"/>
      <w:r>
        <w:rPr>
          <w:lang w:val="es-ES"/>
        </w:rPr>
        <w:t>Singleton</w:t>
      </w:r>
      <w:proofErr w:type="spellEnd"/>
      <w:r w:rsidR="004E1EEE">
        <w:rPr>
          <w:lang w:val="es-ES"/>
        </w:rPr>
        <w:t xml:space="preserve"> [W14] [W15</w:t>
      </w:r>
      <w:proofErr w:type="gramStart"/>
      <w:r w:rsidR="004E1EEE">
        <w:rPr>
          <w:lang w:val="es-ES"/>
        </w:rPr>
        <w:t xml:space="preserve">], </w:t>
      </w:r>
      <w:r>
        <w:rPr>
          <w:lang w:val="es-ES"/>
        </w:rPr>
        <w:t xml:space="preserve"> y</w:t>
      </w:r>
      <w:proofErr w:type="gramEnd"/>
      <w:r>
        <w:rPr>
          <w:lang w:val="es-ES"/>
        </w:rPr>
        <w:t xml:space="preserve"> se especificó las configuraciones mínimas se pretendían soportar en la primera versión del DSL (Mirar de arriba abajo todas las posibles configuraciones que ofrece </w:t>
      </w:r>
      <w:proofErr w:type="spellStart"/>
      <w:r>
        <w:rPr>
          <w:lang w:val="es-ES"/>
        </w:rPr>
        <w:t>Nutch</w:t>
      </w:r>
      <w:proofErr w:type="spellEnd"/>
      <w:r>
        <w:rPr>
          <w:lang w:val="es-ES"/>
        </w:rPr>
        <w:t xml:space="preserve"> y escoger las más importantes).</w:t>
      </w:r>
    </w:p>
    <w:p w14:paraId="6FB448CB" w14:textId="77777777" w:rsidR="00307975" w:rsidRDefault="00307975" w:rsidP="00FA3E10">
      <w:pPr>
        <w:rPr>
          <w:lang w:val="es-ES"/>
        </w:rPr>
      </w:pPr>
      <w:r>
        <w:rPr>
          <w:lang w:val="es-ES"/>
        </w:rPr>
        <w:t xml:space="preserve">Cuando se tuvo por fin la especificación y desarrollo del DSL completo, (que más tarde aún se incrementó algo más dado que es un desarrollo incremental), era momento para empezar a desarrollar Butler con </w:t>
      </w:r>
      <w:r>
        <w:rPr>
          <w:i/>
          <w:lang w:val="es-ES"/>
        </w:rPr>
        <w:t>Spring Shell</w:t>
      </w:r>
      <w:r>
        <w:rPr>
          <w:lang w:val="es-ES"/>
        </w:rPr>
        <w:t>, y evaluar nuevas posibilidades relacionadas con el diseño como ¿Qué comandos se necesitan? (</w:t>
      </w:r>
      <w:r w:rsidR="0016316B">
        <w:rPr>
          <w:i/>
          <w:lang w:val="es-ES"/>
        </w:rPr>
        <w:t>apartado 3</w:t>
      </w:r>
      <w:r w:rsidRPr="00482998">
        <w:rPr>
          <w:i/>
          <w:lang w:val="es-ES"/>
        </w:rPr>
        <w:t>.1.4</w:t>
      </w:r>
      <w:r>
        <w:rPr>
          <w:lang w:val="es-ES"/>
        </w:rPr>
        <w:t xml:space="preserve">) ¿Es viable y lógico tener </w:t>
      </w:r>
      <w:proofErr w:type="spellStart"/>
      <w:r>
        <w:rPr>
          <w:lang w:val="es-ES"/>
        </w:rPr>
        <w:t>Solr</w:t>
      </w:r>
      <w:proofErr w:type="spellEnd"/>
      <w:r>
        <w:rPr>
          <w:lang w:val="es-ES"/>
        </w:rPr>
        <w:t xml:space="preserve"> o HDFS dentro de los contenedores </w:t>
      </w:r>
      <w:proofErr w:type="spellStart"/>
      <w:r>
        <w:rPr>
          <w:lang w:val="es-ES"/>
        </w:rPr>
        <w:t>Docker</w:t>
      </w:r>
      <w:proofErr w:type="spellEnd"/>
      <w:r>
        <w:rPr>
          <w:lang w:val="es-ES"/>
        </w:rPr>
        <w:t xml:space="preserve">? (No, </w:t>
      </w:r>
      <w:r w:rsidRPr="00482998">
        <w:rPr>
          <w:i/>
          <w:lang w:val="es-ES"/>
        </w:rPr>
        <w:t xml:space="preserve">apartado </w:t>
      </w:r>
      <w:r>
        <w:rPr>
          <w:i/>
          <w:lang w:val="es-ES"/>
        </w:rPr>
        <w:t>1.3</w:t>
      </w:r>
      <w:r>
        <w:rPr>
          <w:lang w:val="es-ES"/>
        </w:rPr>
        <w:t xml:space="preserve">) ¿Se necesita un patrón de diseño </w:t>
      </w:r>
      <w:proofErr w:type="spellStart"/>
      <w:r>
        <w:rPr>
          <w:lang w:val="es-ES"/>
        </w:rPr>
        <w:t>Adapter</w:t>
      </w:r>
      <w:proofErr w:type="spellEnd"/>
      <w:r>
        <w:rPr>
          <w:lang w:val="es-ES"/>
        </w:rPr>
        <w:t xml:space="preserve"> en el Validador? (Sí, y además un coordinador, </w:t>
      </w:r>
      <w:r w:rsidRPr="00482998">
        <w:rPr>
          <w:i/>
          <w:lang w:val="es-ES"/>
        </w:rPr>
        <w:t xml:space="preserve">apartado </w:t>
      </w:r>
      <w:r w:rsidR="0016316B">
        <w:rPr>
          <w:i/>
          <w:lang w:val="es-ES"/>
        </w:rPr>
        <w:t>3.1.2</w:t>
      </w:r>
      <w:r>
        <w:rPr>
          <w:lang w:val="es-ES"/>
        </w:rPr>
        <w:t>).</w:t>
      </w:r>
    </w:p>
    <w:p w14:paraId="6DBBC766" w14:textId="77777777" w:rsidR="00307975" w:rsidRDefault="00307975" w:rsidP="00FA3E10">
      <w:pPr>
        <w:rPr>
          <w:lang w:val="es-ES"/>
        </w:rPr>
      </w:pPr>
      <w:r>
        <w:rPr>
          <w:lang w:val="es-ES"/>
        </w:rPr>
        <w:t xml:space="preserve">Una vez convertida toda la aplicación en una aplicación </w:t>
      </w:r>
      <w:proofErr w:type="spellStart"/>
      <w:r w:rsidRPr="00885677">
        <w:rPr>
          <w:i/>
          <w:lang w:val="es-ES"/>
        </w:rPr>
        <w:t>SpringBoot</w:t>
      </w:r>
      <w:proofErr w:type="spellEnd"/>
      <w:r>
        <w:rPr>
          <w:i/>
          <w:lang w:val="es-ES"/>
        </w:rPr>
        <w:t xml:space="preserve">, </w:t>
      </w:r>
      <w:r w:rsidRPr="00885677">
        <w:rPr>
          <w:lang w:val="es-ES"/>
        </w:rPr>
        <w:t>se necesitó empezar a</w:t>
      </w:r>
      <w:r>
        <w:rPr>
          <w:lang w:val="es-ES"/>
        </w:rPr>
        <w:t xml:space="preserve"> poner un poco de orden, se integró un sistema de </w:t>
      </w:r>
      <w:proofErr w:type="spellStart"/>
      <w:r w:rsidRPr="00795D1D">
        <w:rPr>
          <w:i/>
          <w:lang w:val="es-ES"/>
        </w:rPr>
        <w:t>logger</w:t>
      </w:r>
      <w:proofErr w:type="spellEnd"/>
      <w:r>
        <w:rPr>
          <w:lang w:val="es-ES"/>
        </w:rPr>
        <w:t xml:space="preserve"> por toda la aplicación, se documentó todo hasta ahora en varias wikis y se paró la implementación una iteración para dejar paso a una búsqueda y limpieza de errores.</w:t>
      </w:r>
    </w:p>
    <w:p w14:paraId="70672CDE" w14:textId="6E34E00C" w:rsidR="00307975" w:rsidRPr="00932913" w:rsidRDefault="00307975" w:rsidP="00FA3E10">
      <w:pPr>
        <w:rPr>
          <w:lang w:val="es-ES"/>
        </w:rPr>
      </w:pPr>
      <w:r>
        <w:rPr>
          <w:lang w:val="es-ES"/>
        </w:rPr>
        <w:t xml:space="preserve">Una vez se tuvo Butler completo (más tarde, según se iban necesitando más comandos, se iban añadiendo), se empezó a crear el </w:t>
      </w:r>
      <w:r w:rsidRPr="00932913">
        <w:rPr>
          <w:lang w:val="es-ES"/>
        </w:rPr>
        <w:t xml:space="preserve">sistema web desde cero, un reto personal para aprender. Las herramientas elegidas para esta tarea fueron </w:t>
      </w:r>
      <w:r w:rsidR="007244A7" w:rsidRPr="00932913">
        <w:rPr>
          <w:i/>
          <w:lang w:val="es-ES"/>
        </w:rPr>
        <w:t xml:space="preserve">Spring MVC, </w:t>
      </w:r>
      <w:proofErr w:type="spellStart"/>
      <w:r w:rsidR="007244A7" w:rsidRPr="00932913">
        <w:rPr>
          <w:i/>
          <w:lang w:val="es-ES"/>
        </w:rPr>
        <w:t>AngularJS</w:t>
      </w:r>
      <w:proofErr w:type="spellEnd"/>
      <w:r w:rsidR="007244A7" w:rsidRPr="00932913">
        <w:rPr>
          <w:i/>
          <w:lang w:val="es-ES"/>
        </w:rPr>
        <w:t xml:space="preserve"> y </w:t>
      </w:r>
      <w:proofErr w:type="spellStart"/>
      <w:r w:rsidR="007244A7" w:rsidRPr="00932913">
        <w:rPr>
          <w:i/>
          <w:lang w:val="es-ES"/>
        </w:rPr>
        <w:t>Bootstrap</w:t>
      </w:r>
      <w:proofErr w:type="spellEnd"/>
      <w:r w:rsidR="007244A7" w:rsidRPr="00932913">
        <w:rPr>
          <w:lang w:val="es-ES"/>
        </w:rPr>
        <w:t xml:space="preserve">, las dos primeras explicadas </w:t>
      </w:r>
      <w:r w:rsidR="00CD3317" w:rsidRPr="00932913">
        <w:rPr>
          <w:lang w:val="es-ES"/>
        </w:rPr>
        <w:t xml:space="preserve">en </w:t>
      </w:r>
      <w:r w:rsidR="009C258B">
        <w:rPr>
          <w:rFonts w:cs="Calibri"/>
          <w:lang w:val="es-ES"/>
        </w:rPr>
        <w:fldChar w:fldCharType="begin"/>
      </w:r>
      <w:r w:rsidR="009C258B">
        <w:rPr>
          <w:rFonts w:cs="Calibri"/>
          <w:lang w:val="es-ES"/>
        </w:rPr>
        <w:instrText xml:space="preserve"> REF _Ref453872124 \h </w:instrText>
      </w:r>
      <w:r w:rsidR="009C258B">
        <w:rPr>
          <w:rFonts w:cs="Calibri"/>
          <w:lang w:val="es-ES"/>
        </w:rPr>
      </w:r>
      <w:r w:rsidR="009C258B">
        <w:rPr>
          <w:rFonts w:cs="Calibri"/>
          <w:lang w:val="es-ES"/>
        </w:rPr>
        <w:fldChar w:fldCharType="separate"/>
      </w:r>
      <w:r w:rsidR="00782CD7">
        <w:rPr>
          <w:lang w:val="es-ES"/>
        </w:rPr>
        <w:t>4. Tecnologías usadas</w:t>
      </w:r>
      <w:r w:rsidR="009C258B">
        <w:rPr>
          <w:rFonts w:cs="Calibri"/>
          <w:lang w:val="es-ES"/>
        </w:rPr>
        <w:fldChar w:fldCharType="end"/>
      </w:r>
      <w:r w:rsidR="009C258B">
        <w:rPr>
          <w:rFonts w:cs="Calibri"/>
          <w:lang w:val="es-ES"/>
        </w:rPr>
        <w:t>.</w:t>
      </w:r>
    </w:p>
    <w:p w14:paraId="17419796" w14:textId="77777777" w:rsidR="007244A7" w:rsidRPr="007244A7" w:rsidRDefault="007244A7" w:rsidP="00FA3E10">
      <w:pPr>
        <w:rPr>
          <w:lang w:val="es-ES"/>
        </w:rPr>
      </w:pPr>
      <w:r w:rsidRPr="00932913">
        <w:rPr>
          <w:lang w:val="es-ES"/>
        </w:rPr>
        <w:t xml:space="preserve">Esta opción se empezó a desarrollar previo descarta de </w:t>
      </w:r>
      <w:r w:rsidRPr="00932913">
        <w:rPr>
          <w:i/>
          <w:lang w:val="es-ES"/>
        </w:rPr>
        <w:t>Spring</w:t>
      </w:r>
      <w:r>
        <w:rPr>
          <w:i/>
          <w:lang w:val="es-ES"/>
        </w:rPr>
        <w:t xml:space="preserve"> </w:t>
      </w:r>
      <w:proofErr w:type="spellStart"/>
      <w:r>
        <w:rPr>
          <w:i/>
          <w:lang w:val="es-ES"/>
        </w:rPr>
        <w:t>remote</w:t>
      </w:r>
      <w:proofErr w:type="spellEnd"/>
      <w:r>
        <w:rPr>
          <w:i/>
          <w:lang w:val="es-ES"/>
        </w:rPr>
        <w:t xml:space="preserve"> Shell</w:t>
      </w:r>
      <w:r>
        <w:rPr>
          <w:lang w:val="es-ES"/>
        </w:rPr>
        <w:t>, dado que a pesar de que hubiera aumentado las posibilidades y potencia de la Shell ya implementada, no era lo que se buscaba exactamente, y un sistema web, permite el acceso desde cualquier lado que tenga acceso a internet y distribuir el sistema.</w:t>
      </w:r>
    </w:p>
    <w:p w14:paraId="0959AFFB" w14:textId="77777777" w:rsidR="00307975" w:rsidRDefault="00307975" w:rsidP="00FA3E10">
      <w:pPr>
        <w:rPr>
          <w:lang w:val="es-ES"/>
        </w:rPr>
      </w:pPr>
      <w:r>
        <w:rPr>
          <w:lang w:val="es-ES"/>
        </w:rPr>
        <w:lastRenderedPageBreak/>
        <w:t>A pesar no ser la base del sistema, el desarrollo web y la integración de Butler en él llevó casi el mismo tiempo que la implementación de Butler mismo.</w:t>
      </w:r>
    </w:p>
    <w:p w14:paraId="6BE186E1" w14:textId="38A33FE6" w:rsidR="00312930" w:rsidRDefault="00307975" w:rsidP="00FA3E10">
      <w:pPr>
        <w:rPr>
          <w:lang w:val="es-ES"/>
        </w:rPr>
      </w:pPr>
      <w:r>
        <w:rPr>
          <w:lang w:val="es-ES"/>
        </w:rPr>
        <w:t>El desarrollo de la parte del servidor y la del cliente fue simultáneo. Se iba desarrollando funcionalidad a funcionalidad, integrando Butler en el servidor, con una primera versión simple en ambas partes, y en el momento en el que todo el funcionamiento era perfecto, se pasó a mejorar la estructura implementada en la parte del servidor simplificando el código, y en la parte del cliente, enfocándose más a mejorar el diseño y la usabilidad.</w:t>
      </w:r>
    </w:p>
    <w:p w14:paraId="41C7095E" w14:textId="001E9713" w:rsidR="00312930" w:rsidRDefault="007244A7" w:rsidP="00FA3E10">
      <w:pPr>
        <w:rPr>
          <w:lang w:val="es-ES"/>
        </w:rPr>
      </w:pPr>
      <w:r>
        <w:rPr>
          <w:lang w:val="es-ES"/>
        </w:rPr>
        <w:t>Referente a las decisiones de diseño en esta parte, fueron bastante simples.</w:t>
      </w:r>
      <w:r w:rsidR="00765341">
        <w:rPr>
          <w:lang w:val="es-ES"/>
        </w:rPr>
        <w:t xml:space="preserve"> El servidor es en enlace de todos los demás elementos y centraliza la información del sistema.</w:t>
      </w:r>
      <w:r>
        <w:rPr>
          <w:lang w:val="es-ES"/>
        </w:rPr>
        <w:t xml:space="preserve"> La necesidad de existencia de usuarios era obvia, y las funcionalidades a ofrecer eran las contenidas en Butler con ciertos matices. Se decidió que el diseño fuera </w:t>
      </w:r>
      <w:r>
        <w:rPr>
          <w:i/>
          <w:lang w:val="es-ES"/>
        </w:rPr>
        <w:t>REST</w:t>
      </w:r>
      <w:r>
        <w:rPr>
          <w:lang w:val="es-ES"/>
        </w:rPr>
        <w:t xml:space="preserve"> </w:t>
      </w:r>
      <w:r w:rsidR="00765341">
        <w:rPr>
          <w:lang w:val="es-ES"/>
        </w:rPr>
        <w:t>y lo más simple y modular posible.</w:t>
      </w:r>
    </w:p>
    <w:p w14:paraId="569F4AB5" w14:textId="17EE1C8B" w:rsidR="006B0810" w:rsidRDefault="006B0810" w:rsidP="005406EA">
      <w:pPr>
        <w:pStyle w:val="Ttulo1"/>
        <w:rPr>
          <w:lang w:val="es-ES"/>
        </w:rPr>
      </w:pPr>
      <w:bookmarkStart w:id="50" w:name="_Toc453868082"/>
      <w:bookmarkStart w:id="51" w:name="_Ref453872124"/>
      <w:r>
        <w:rPr>
          <w:lang w:val="es-ES"/>
        </w:rPr>
        <w:lastRenderedPageBreak/>
        <w:t>4. Tecnologías usadas</w:t>
      </w:r>
      <w:bookmarkEnd w:id="50"/>
      <w:bookmarkEnd w:id="51"/>
    </w:p>
    <w:p w14:paraId="6C4DD743" w14:textId="4C925697" w:rsidR="00312930" w:rsidRDefault="00666E73" w:rsidP="0081409C">
      <w:pPr>
        <w:rPr>
          <w:lang w:val="es-ES"/>
        </w:rPr>
      </w:pPr>
      <w:r w:rsidRPr="00170CA8">
        <w:rPr>
          <w:lang w:val="es-ES"/>
        </w:rPr>
        <w:t xml:space="preserve">La motivación principal </w:t>
      </w:r>
      <w:r w:rsidR="00580BF0" w:rsidRPr="00170CA8">
        <w:rPr>
          <w:lang w:val="es-ES"/>
        </w:rPr>
        <w:t>de este proyecto, era la de aprender algunas de las tecnologías que están en auge ahora mismo en diferentes campos del software, y así crear un sistema compacto y potente que combina varáis tecnologías para una desarrollar y madurar la faceta del aprendizaje y adaptación a tecnologías nuevas.</w:t>
      </w:r>
    </w:p>
    <w:p w14:paraId="01481849" w14:textId="0EDAA735" w:rsidR="00312930" w:rsidRDefault="00580BF0" w:rsidP="00E633F3">
      <w:pPr>
        <w:rPr>
          <w:lang w:val="es-ES"/>
        </w:rPr>
      </w:pPr>
      <w:r w:rsidRPr="00170CA8">
        <w:rPr>
          <w:lang w:val="es-ES"/>
        </w:rPr>
        <w:t xml:space="preserve">La tecnología sobre la cual gira el proyecto es </w:t>
      </w:r>
      <w:proofErr w:type="spellStart"/>
      <w:r w:rsidRPr="00170CA8">
        <w:rPr>
          <w:lang w:val="es-ES"/>
        </w:rPr>
        <w:t>Docker</w:t>
      </w:r>
      <w:proofErr w:type="spellEnd"/>
      <w:r w:rsidRPr="00170CA8">
        <w:rPr>
          <w:lang w:val="es-ES"/>
        </w:rPr>
        <w:t>.</w:t>
      </w:r>
      <w:r w:rsidR="00533311">
        <w:rPr>
          <w:lang w:val="es-ES"/>
        </w:rPr>
        <w:t xml:space="preserve"> [W1]</w:t>
      </w:r>
    </w:p>
    <w:p w14:paraId="45D84E35" w14:textId="34628ECD" w:rsidR="00312930" w:rsidRDefault="00580BF0" w:rsidP="00E633F3">
      <w:pPr>
        <w:rPr>
          <w:lang w:val="es-ES"/>
        </w:rPr>
      </w:pPr>
      <w:proofErr w:type="spellStart"/>
      <w:r w:rsidRPr="003F4C99">
        <w:rPr>
          <w:lang w:val="es-ES"/>
        </w:rPr>
        <w:t>Docker</w:t>
      </w:r>
      <w:proofErr w:type="spellEnd"/>
      <w:r w:rsidRPr="003F4C99">
        <w:rPr>
          <w:lang w:val="es-ES"/>
        </w:rPr>
        <w:t xml:space="preserve"> </w:t>
      </w:r>
      <w:r w:rsidR="0081409C" w:rsidRPr="003F4C99">
        <w:rPr>
          <w:lang w:val="es-ES"/>
        </w:rPr>
        <w:t>es un proyecto (de software libre) que permite automatizar el despliegue de aplicaciones dentro de contenedores virtuales.</w:t>
      </w:r>
    </w:p>
    <w:p w14:paraId="163D2F1C" w14:textId="5A53FBC9" w:rsidR="00312930" w:rsidRDefault="0081409C" w:rsidP="00E633F3">
      <w:pPr>
        <w:rPr>
          <w:rFonts w:cs="Arial"/>
          <w:shd w:val="clear" w:color="auto" w:fill="FFFFFF"/>
        </w:rPr>
      </w:pPr>
      <w:r w:rsidRPr="003F4C99">
        <w:rPr>
          <w:rFonts w:cs="Arial"/>
          <w:shd w:val="clear" w:color="auto" w:fill="FFFFFF"/>
        </w:rPr>
        <w:t xml:space="preserve">Estos contenedores de </w:t>
      </w:r>
      <w:proofErr w:type="spellStart"/>
      <w:r w:rsidRPr="003F4C99">
        <w:rPr>
          <w:rFonts w:cs="Arial"/>
          <w:shd w:val="clear" w:color="auto" w:fill="FFFFFF"/>
        </w:rPr>
        <w:t>Docker</w:t>
      </w:r>
      <w:proofErr w:type="spellEnd"/>
      <w:r w:rsidRPr="003F4C99">
        <w:rPr>
          <w:rFonts w:cs="Arial"/>
          <w:shd w:val="clear" w:color="auto" w:fill="FFFFFF"/>
        </w:rPr>
        <w:t xml:space="preserve"> se podrían definir como </w:t>
      </w:r>
      <w:r w:rsidRPr="003F4C99">
        <w:rPr>
          <w:rStyle w:val="Textoennegrita"/>
          <w:rFonts w:cs="Arial"/>
          <w:b w:val="0"/>
          <w:shd w:val="clear" w:color="auto" w:fill="FFFFFF"/>
        </w:rPr>
        <w:t>máquinas</w:t>
      </w:r>
      <w:r w:rsidRPr="003F4C99">
        <w:rPr>
          <w:rStyle w:val="Textoennegrita"/>
          <w:rFonts w:cs="Arial"/>
          <w:shd w:val="clear" w:color="auto" w:fill="FFFFFF"/>
        </w:rPr>
        <w:t xml:space="preserve"> </w:t>
      </w:r>
      <w:r w:rsidRPr="003F4C99">
        <w:rPr>
          <w:rStyle w:val="Textoennegrita"/>
          <w:rFonts w:cs="Arial"/>
          <w:b w:val="0"/>
          <w:shd w:val="clear" w:color="auto" w:fill="FFFFFF"/>
        </w:rPr>
        <w:t>virtuales</w:t>
      </w:r>
      <w:r w:rsidRPr="005406EA">
        <w:t> </w:t>
      </w:r>
      <w:r w:rsidRPr="003F4C99">
        <w:rPr>
          <w:rStyle w:val="Textoennegrita"/>
          <w:rFonts w:cs="Arial"/>
          <w:b w:val="0"/>
          <w:shd w:val="clear" w:color="auto" w:fill="FFFFFF"/>
        </w:rPr>
        <w:t>ligeras</w:t>
      </w:r>
      <w:r w:rsidR="008D33D5" w:rsidRPr="003F4C99">
        <w:rPr>
          <w:rStyle w:val="Textoennegrita"/>
          <w:rFonts w:cs="Arial"/>
          <w:b w:val="0"/>
          <w:shd w:val="clear" w:color="auto" w:fill="FFFFFF"/>
        </w:rPr>
        <w:t xml:space="preserve"> y portables</w:t>
      </w:r>
      <w:r w:rsidRPr="003F4C99">
        <w:rPr>
          <w:rFonts w:cs="Arial"/>
          <w:shd w:val="clear" w:color="auto" w:fill="FFFFFF"/>
        </w:rPr>
        <w:t>,</w:t>
      </w:r>
      <w:r w:rsidRPr="003F4C99">
        <w:rPr>
          <w:rStyle w:val="Textoennegrita"/>
          <w:rFonts w:cs="Arial"/>
          <w:shd w:val="clear" w:color="auto" w:fill="FFFFFF"/>
        </w:rPr>
        <w:t> </w:t>
      </w:r>
      <w:r w:rsidRPr="003F4C99">
        <w:rPr>
          <w:rFonts w:cs="Arial"/>
          <w:shd w:val="clear" w:color="auto" w:fill="FFFFFF"/>
        </w:rPr>
        <w:t>un proceso que encapsula la aplicación que querem</w:t>
      </w:r>
      <w:r w:rsidR="00E633F3" w:rsidRPr="003F4C99">
        <w:rPr>
          <w:rFonts w:cs="Arial"/>
          <w:shd w:val="clear" w:color="auto" w:fill="FFFFFF"/>
        </w:rPr>
        <w:t xml:space="preserve">os ejecutar y sus </w:t>
      </w:r>
      <w:proofErr w:type="spellStart"/>
      <w:proofErr w:type="gramStart"/>
      <w:r w:rsidR="00E633F3" w:rsidRPr="003F4C99">
        <w:rPr>
          <w:rFonts w:cs="Arial"/>
          <w:shd w:val="clear" w:color="auto" w:fill="FFFFFF"/>
        </w:rPr>
        <w:t>dependencias.</w:t>
      </w:r>
      <w:r w:rsidRPr="003F4C99">
        <w:rPr>
          <w:rFonts w:cs="Arial"/>
          <w:shd w:val="clear" w:color="auto" w:fill="FFFFFF"/>
        </w:rPr>
        <w:t>El</w:t>
      </w:r>
      <w:proofErr w:type="spellEnd"/>
      <w:proofErr w:type="gramEnd"/>
      <w:r w:rsidRPr="003F4C99">
        <w:rPr>
          <w:rFonts w:cs="Arial"/>
          <w:shd w:val="clear" w:color="auto" w:fill="FFFFFF"/>
        </w:rPr>
        <w:t xml:space="preserve"> que sean muy ligeros es debido a su arquitectura, diferente al de las máquinas virtuales corrientes, un contenedor </w:t>
      </w:r>
      <w:proofErr w:type="spellStart"/>
      <w:r w:rsidRPr="003F4C99">
        <w:rPr>
          <w:rFonts w:cs="Arial"/>
          <w:shd w:val="clear" w:color="auto" w:fill="FFFFFF"/>
        </w:rPr>
        <w:t>Docker</w:t>
      </w:r>
      <w:proofErr w:type="spellEnd"/>
      <w:r w:rsidRPr="003F4C99">
        <w:rPr>
          <w:rFonts w:cs="Arial"/>
          <w:shd w:val="clear" w:color="auto" w:fill="FFFFFF"/>
        </w:rPr>
        <w:t xml:space="preserve"> no contiene todo un sistema completo, sino únicamente aquellas librerías, archivos y configuraciones necesarias para desplegar las funcionalidades que contenga.</w:t>
      </w:r>
    </w:p>
    <w:p w14:paraId="26BA9B15" w14:textId="77777777" w:rsidR="0081409C" w:rsidRPr="003F4C99" w:rsidRDefault="0081409C" w:rsidP="00E633F3">
      <w:pPr>
        <w:rPr>
          <w:rFonts w:cs="Arial"/>
        </w:rPr>
      </w:pPr>
      <w:r w:rsidRPr="003F4C99">
        <w:rPr>
          <w:rFonts w:cs="Arial"/>
        </w:rPr>
        <w:t>El contenedor puede ser</w:t>
      </w:r>
      <w:r w:rsidRPr="003F4C99">
        <w:rPr>
          <w:rFonts w:cs="Arial"/>
          <w:b/>
        </w:rPr>
        <w:t> </w:t>
      </w:r>
      <w:r w:rsidRPr="003F4C99">
        <w:rPr>
          <w:rStyle w:val="Textoennegrita"/>
          <w:rFonts w:cs="Arial"/>
          <w:b w:val="0"/>
        </w:rPr>
        <w:t>desplegado en cualquier otro sistema</w:t>
      </w:r>
      <w:r w:rsidRPr="00FF416D">
        <w:t> </w:t>
      </w:r>
      <w:r w:rsidRPr="003F4C99">
        <w:rPr>
          <w:rFonts w:cs="Arial"/>
        </w:rPr>
        <w:t xml:space="preserve">(que soporte esta tecnología), con lo que </w:t>
      </w:r>
      <w:r w:rsidR="008D33D5" w:rsidRPr="003F4C99">
        <w:rPr>
          <w:rFonts w:cs="Arial"/>
        </w:rPr>
        <w:t xml:space="preserve">se ahorra </w:t>
      </w:r>
      <w:r w:rsidRPr="003F4C99">
        <w:rPr>
          <w:rFonts w:cs="Arial"/>
        </w:rPr>
        <w:t>el tener que instalar en este nuevo entorno todas aquellas aplicaciones que normalmente usemos.</w:t>
      </w:r>
    </w:p>
    <w:p w14:paraId="2551667D" w14:textId="7F233FA9" w:rsidR="00312930" w:rsidRDefault="0081409C" w:rsidP="00E633F3">
      <w:pPr>
        <w:rPr>
          <w:rFonts w:cs="Arial"/>
        </w:rPr>
      </w:pPr>
      <w:r w:rsidRPr="003F4C99">
        <w:rPr>
          <w:rStyle w:val="Textoennegrita"/>
          <w:rFonts w:cs="Arial"/>
          <w:b w:val="0"/>
        </w:rPr>
        <w:t>En el caso de los desarrolladores</w:t>
      </w:r>
      <w:r w:rsidRPr="003F4C99">
        <w:rPr>
          <w:rFonts w:cs="Arial"/>
        </w:rPr>
        <w:t xml:space="preserve">, el uso de </w:t>
      </w:r>
      <w:proofErr w:type="spellStart"/>
      <w:r w:rsidRPr="003F4C99">
        <w:rPr>
          <w:rFonts w:cs="Arial"/>
        </w:rPr>
        <w:t>Docker</w:t>
      </w:r>
      <w:proofErr w:type="spellEnd"/>
      <w:r w:rsidRPr="003F4C99">
        <w:rPr>
          <w:rFonts w:cs="Arial"/>
        </w:rPr>
        <w:t xml:space="preserve"> hace que puedan centrarse en desarrollar su código sin preocuparse de si dicho código funcionará en la máquina en la que se </w:t>
      </w:r>
      <w:proofErr w:type="spellStart"/>
      <w:proofErr w:type="gramStart"/>
      <w:r w:rsidRPr="003F4C99">
        <w:rPr>
          <w:rFonts w:cs="Arial"/>
        </w:rPr>
        <w:t>ejecutará.Además</w:t>
      </w:r>
      <w:proofErr w:type="spellEnd"/>
      <w:proofErr w:type="gramEnd"/>
      <w:r w:rsidRPr="003F4C99">
        <w:rPr>
          <w:rFonts w:cs="Arial"/>
        </w:rPr>
        <w:t xml:space="preserve">, </w:t>
      </w:r>
      <w:proofErr w:type="spellStart"/>
      <w:r w:rsidRPr="003F4C99">
        <w:rPr>
          <w:rFonts w:cs="Arial"/>
        </w:rPr>
        <w:t>Docker</w:t>
      </w:r>
      <w:proofErr w:type="spellEnd"/>
      <w:r w:rsidRPr="003F4C99">
        <w:rPr>
          <w:rFonts w:cs="Arial"/>
        </w:rPr>
        <w:t xml:space="preserve"> da facilidades para controlar los cambios que se hagan en los contenedores a través de una API/comandos de más alto nivel que facilitan la gestión de estos.</w:t>
      </w:r>
    </w:p>
    <w:p w14:paraId="4D7EA9AB" w14:textId="77777777" w:rsidR="0081409C" w:rsidRPr="003F4C99" w:rsidRDefault="0081409C" w:rsidP="00E633F3">
      <w:pPr>
        <w:rPr>
          <w:rFonts w:cs="Arial"/>
        </w:rPr>
      </w:pPr>
      <w:r w:rsidRPr="003F4C99">
        <w:rPr>
          <w:rFonts w:cs="Arial"/>
        </w:rPr>
        <w:t>La idea es crear una</w:t>
      </w:r>
      <w:r w:rsidRPr="00FF416D">
        <w:t> </w:t>
      </w:r>
      <w:r w:rsidRPr="003F4C99">
        <w:rPr>
          <w:rStyle w:val="Textoennegrita"/>
          <w:rFonts w:cs="Arial"/>
          <w:b w:val="0"/>
        </w:rPr>
        <w:t>imagen</w:t>
      </w:r>
      <w:r w:rsidRPr="003F4C99">
        <w:rPr>
          <w:rStyle w:val="Textoennegrita"/>
          <w:rFonts w:cs="Arial"/>
        </w:rPr>
        <w:t xml:space="preserve"> </w:t>
      </w:r>
      <w:r w:rsidRPr="003F4C99">
        <w:rPr>
          <w:rStyle w:val="Textoennegrita"/>
          <w:rFonts w:cs="Arial"/>
          <w:b w:val="0"/>
        </w:rPr>
        <w:t>base</w:t>
      </w:r>
      <w:r w:rsidRPr="003F4C99">
        <w:rPr>
          <w:rFonts w:cs="Arial"/>
        </w:rPr>
        <w:t xml:space="preserve">, sobre la que realizar cambios para configurarla. Una vez hecho los cambios, mediante la API de </w:t>
      </w:r>
      <w:proofErr w:type="spellStart"/>
      <w:r w:rsidRPr="003F4C99">
        <w:rPr>
          <w:rFonts w:cs="Arial"/>
        </w:rPr>
        <w:t>Docker</w:t>
      </w:r>
      <w:proofErr w:type="spellEnd"/>
      <w:r w:rsidRPr="003F4C99">
        <w:rPr>
          <w:rFonts w:cs="Arial"/>
        </w:rPr>
        <w:t>, se crea la imagen a usar. Esta imagen</w:t>
      </w:r>
      <w:r w:rsidRPr="00FF416D">
        <w:t> </w:t>
      </w:r>
      <w:r w:rsidRPr="003F4C99">
        <w:rPr>
          <w:rStyle w:val="Textoennegrita"/>
          <w:rFonts w:cs="Arial"/>
          <w:b w:val="0"/>
        </w:rPr>
        <w:t>contiene</w:t>
      </w:r>
      <w:r w:rsidRPr="003F4C99">
        <w:rPr>
          <w:rStyle w:val="Textoennegrita"/>
          <w:rFonts w:cs="Arial"/>
        </w:rPr>
        <w:t xml:space="preserve"> </w:t>
      </w:r>
      <w:r w:rsidRPr="003F4C99">
        <w:rPr>
          <w:rStyle w:val="Textoennegrita"/>
          <w:rFonts w:cs="Arial"/>
          <w:b w:val="0"/>
        </w:rPr>
        <w:t>únicamente</w:t>
      </w:r>
      <w:r w:rsidRPr="003F4C99">
        <w:rPr>
          <w:rStyle w:val="Textoennegrita"/>
          <w:rFonts w:cs="Arial"/>
        </w:rPr>
        <w:t xml:space="preserve"> </w:t>
      </w:r>
      <w:r w:rsidRPr="003F4C99">
        <w:rPr>
          <w:rStyle w:val="Textoennegrita"/>
          <w:rFonts w:cs="Arial"/>
          <w:b w:val="0"/>
        </w:rPr>
        <w:t>las</w:t>
      </w:r>
      <w:r w:rsidRPr="003F4C99">
        <w:rPr>
          <w:rStyle w:val="Textoennegrita"/>
          <w:rFonts w:cs="Arial"/>
        </w:rPr>
        <w:t xml:space="preserve"> </w:t>
      </w:r>
      <w:r w:rsidRPr="003F4C99">
        <w:rPr>
          <w:rStyle w:val="Textoennegrita"/>
          <w:rFonts w:cs="Arial"/>
          <w:b w:val="0"/>
        </w:rPr>
        <w:t>diferencias</w:t>
      </w:r>
      <w:r w:rsidRPr="00FF416D">
        <w:t> </w:t>
      </w:r>
      <w:r w:rsidRPr="003F4C99">
        <w:rPr>
          <w:rFonts w:cs="Arial"/>
        </w:rPr>
        <w:t xml:space="preserve">que hemos añadido con respecto a la base. </w:t>
      </w:r>
      <w:proofErr w:type="spellStart"/>
      <w:r w:rsidRPr="003F4C99">
        <w:rPr>
          <w:rFonts w:cs="Arial"/>
        </w:rPr>
        <w:t>Docker</w:t>
      </w:r>
      <w:proofErr w:type="spellEnd"/>
      <w:r w:rsidRPr="003F4C99">
        <w:rPr>
          <w:rFonts w:cs="Arial"/>
        </w:rPr>
        <w:t xml:space="preserve"> se encarga de darnos la base que comparten las imágenes y de acoplar los diferentes cambios de cada imagen que hemos creado.</w:t>
      </w:r>
    </w:p>
    <w:p w14:paraId="3ED58042" w14:textId="2126B233" w:rsidR="00312930" w:rsidRDefault="0081409C" w:rsidP="00E633F3">
      <w:pPr>
        <w:rPr>
          <w:rFonts w:cs="Arial"/>
        </w:rPr>
      </w:pPr>
      <w:r w:rsidRPr="003F4C99">
        <w:rPr>
          <w:rFonts w:cs="Arial"/>
        </w:rPr>
        <w:t xml:space="preserve">En conclusión, </w:t>
      </w:r>
      <w:proofErr w:type="spellStart"/>
      <w:r w:rsidRPr="003F4C99">
        <w:rPr>
          <w:rFonts w:cs="Arial"/>
        </w:rPr>
        <w:t>Docker</w:t>
      </w:r>
      <w:proofErr w:type="spellEnd"/>
      <w:r w:rsidRPr="003F4C99">
        <w:rPr>
          <w:rFonts w:cs="Arial"/>
        </w:rPr>
        <w:t xml:space="preserve"> es una herramienta que puede empaquetar una aplicación y sus dependencias en un contenedor virtual muy ligero, fiable, fácil de gestionar y</w:t>
      </w:r>
      <w:r w:rsidR="00E4624A" w:rsidRPr="003F4C99">
        <w:rPr>
          <w:rFonts w:cs="Arial"/>
        </w:rPr>
        <w:t xml:space="preserve"> desplegar, portable y flexible.</w:t>
      </w:r>
      <w:r w:rsidR="00533311">
        <w:rPr>
          <w:rFonts w:cs="Arial"/>
        </w:rPr>
        <w:t xml:space="preserve"> </w:t>
      </w:r>
      <w:r w:rsidR="00533311">
        <w:rPr>
          <w:lang w:val="es-ES"/>
        </w:rPr>
        <w:t>[W3]</w:t>
      </w:r>
    </w:p>
    <w:p w14:paraId="31A19717" w14:textId="34C5AA76" w:rsidR="00E4624A" w:rsidRDefault="00E4624A" w:rsidP="00E633F3">
      <w:pPr>
        <w:rPr>
          <w:rFonts w:cs="Arial"/>
        </w:rPr>
      </w:pPr>
      <w:r w:rsidRPr="003F4C99">
        <w:rPr>
          <w:rFonts w:cs="Arial"/>
        </w:rPr>
        <w:t xml:space="preserve">Dentro de </w:t>
      </w:r>
      <w:proofErr w:type="spellStart"/>
      <w:r w:rsidRPr="003F4C99">
        <w:rPr>
          <w:rFonts w:cs="Arial"/>
        </w:rPr>
        <w:t>Docker</w:t>
      </w:r>
      <w:proofErr w:type="spellEnd"/>
      <w:r w:rsidRPr="003F4C99">
        <w:rPr>
          <w:rFonts w:cs="Arial"/>
        </w:rPr>
        <w:t xml:space="preserve"> (el proyecto) existen varios de ellos que ayudan a convertir las aplicaciones que usan </w:t>
      </w:r>
      <w:proofErr w:type="spellStart"/>
      <w:r w:rsidRPr="003F4C99">
        <w:rPr>
          <w:rFonts w:cs="Arial"/>
        </w:rPr>
        <w:t>Docker</w:t>
      </w:r>
      <w:proofErr w:type="spellEnd"/>
      <w:r w:rsidRPr="003F4C99">
        <w:rPr>
          <w:rFonts w:cs="Arial"/>
        </w:rPr>
        <w:t xml:space="preserve"> en sistemas autosuficientes, escalables y muy potentes como </w:t>
      </w:r>
      <w:proofErr w:type="spellStart"/>
      <w:r w:rsidRPr="003F4C99">
        <w:rPr>
          <w:rFonts w:cs="Arial"/>
          <w:i/>
        </w:rPr>
        <w:t>Docker</w:t>
      </w:r>
      <w:proofErr w:type="spellEnd"/>
      <w:r w:rsidRPr="003F4C99">
        <w:rPr>
          <w:rFonts w:cs="Arial"/>
          <w:i/>
        </w:rPr>
        <w:t xml:space="preserve"> </w:t>
      </w:r>
      <w:proofErr w:type="spellStart"/>
      <w:r w:rsidRPr="003F4C99">
        <w:rPr>
          <w:rFonts w:cs="Arial"/>
          <w:i/>
        </w:rPr>
        <w:t>Compose</w:t>
      </w:r>
      <w:proofErr w:type="spellEnd"/>
      <w:r w:rsidRPr="003F4C99">
        <w:rPr>
          <w:rFonts w:cs="Arial"/>
          <w:i/>
        </w:rPr>
        <w:t xml:space="preserve">, </w:t>
      </w:r>
      <w:proofErr w:type="spellStart"/>
      <w:r w:rsidRPr="003F4C99">
        <w:rPr>
          <w:rFonts w:cs="Arial"/>
          <w:i/>
        </w:rPr>
        <w:t>Docker</w:t>
      </w:r>
      <w:proofErr w:type="spellEnd"/>
      <w:r w:rsidRPr="003F4C99">
        <w:rPr>
          <w:rFonts w:cs="Arial"/>
          <w:i/>
        </w:rPr>
        <w:t xml:space="preserve"> </w:t>
      </w:r>
      <w:proofErr w:type="spellStart"/>
      <w:r w:rsidRPr="003F4C99">
        <w:rPr>
          <w:rFonts w:cs="Arial"/>
          <w:i/>
        </w:rPr>
        <w:t>Engine</w:t>
      </w:r>
      <w:proofErr w:type="spellEnd"/>
      <w:r w:rsidRPr="003F4C99">
        <w:rPr>
          <w:rFonts w:cs="Arial"/>
          <w:i/>
        </w:rPr>
        <w:t xml:space="preserve">, </w:t>
      </w:r>
      <w:proofErr w:type="spellStart"/>
      <w:r w:rsidRPr="003F4C99">
        <w:rPr>
          <w:rFonts w:cs="Arial"/>
          <w:i/>
        </w:rPr>
        <w:t>Docker</w:t>
      </w:r>
      <w:proofErr w:type="spellEnd"/>
      <w:r w:rsidRPr="003F4C99">
        <w:rPr>
          <w:rFonts w:cs="Arial"/>
          <w:i/>
        </w:rPr>
        <w:t xml:space="preserve"> Machine, </w:t>
      </w:r>
      <w:proofErr w:type="spellStart"/>
      <w:r w:rsidRPr="003F4C99">
        <w:rPr>
          <w:rFonts w:cs="Arial"/>
          <w:i/>
        </w:rPr>
        <w:t>Docker</w:t>
      </w:r>
      <w:proofErr w:type="spellEnd"/>
      <w:r w:rsidRPr="003F4C99">
        <w:rPr>
          <w:rFonts w:cs="Arial"/>
          <w:i/>
        </w:rPr>
        <w:t xml:space="preserve"> </w:t>
      </w:r>
      <w:proofErr w:type="spellStart"/>
      <w:r w:rsidRPr="003F4C99">
        <w:rPr>
          <w:rFonts w:cs="Arial"/>
          <w:i/>
        </w:rPr>
        <w:t>Registry</w:t>
      </w:r>
      <w:proofErr w:type="spellEnd"/>
      <w:r w:rsidR="00A4681B" w:rsidRPr="003F4C99">
        <w:rPr>
          <w:rFonts w:cs="Arial"/>
          <w:i/>
        </w:rPr>
        <w:t xml:space="preserve">, </w:t>
      </w:r>
      <w:proofErr w:type="spellStart"/>
      <w:r w:rsidR="00A4681B" w:rsidRPr="003F4C99">
        <w:rPr>
          <w:rFonts w:cs="Arial"/>
          <w:i/>
        </w:rPr>
        <w:t>Docker</w:t>
      </w:r>
      <w:proofErr w:type="spellEnd"/>
      <w:r w:rsidR="00A4681B" w:rsidRPr="003F4C99">
        <w:rPr>
          <w:rFonts w:cs="Arial"/>
          <w:i/>
        </w:rPr>
        <w:t xml:space="preserve"> </w:t>
      </w:r>
      <w:proofErr w:type="spellStart"/>
      <w:r w:rsidR="00A4681B" w:rsidRPr="003F4C99">
        <w:rPr>
          <w:rFonts w:cs="Arial"/>
          <w:i/>
        </w:rPr>
        <w:t>Swarm</w:t>
      </w:r>
      <w:proofErr w:type="spellEnd"/>
      <w:r w:rsidRPr="003F4C99">
        <w:rPr>
          <w:rFonts w:cs="Arial"/>
          <w:i/>
        </w:rPr>
        <w:t xml:space="preserve">, </w:t>
      </w:r>
      <w:proofErr w:type="spellStart"/>
      <w:r w:rsidRPr="003F4C99">
        <w:rPr>
          <w:rFonts w:cs="Arial"/>
          <w:i/>
        </w:rPr>
        <w:t>Kinematic</w:t>
      </w:r>
      <w:proofErr w:type="spellEnd"/>
      <w:r w:rsidRPr="003F4C99">
        <w:rPr>
          <w:rFonts w:cs="Arial"/>
          <w:i/>
        </w:rPr>
        <w:t xml:space="preserve">, </w:t>
      </w:r>
      <w:proofErr w:type="spellStart"/>
      <w:r w:rsidRPr="003F4C99">
        <w:rPr>
          <w:rFonts w:cs="Arial"/>
          <w:i/>
        </w:rPr>
        <w:t>Docker</w:t>
      </w:r>
      <w:proofErr w:type="spellEnd"/>
      <w:r w:rsidRPr="003F4C99">
        <w:rPr>
          <w:rFonts w:cs="Arial"/>
          <w:i/>
        </w:rPr>
        <w:t xml:space="preserve"> </w:t>
      </w:r>
      <w:proofErr w:type="spellStart"/>
      <w:r w:rsidRPr="003F4C99">
        <w:rPr>
          <w:rFonts w:cs="Arial"/>
          <w:i/>
        </w:rPr>
        <w:t>Hub</w:t>
      </w:r>
      <w:proofErr w:type="spellEnd"/>
      <w:r w:rsidRPr="003F4C99">
        <w:rPr>
          <w:rFonts w:cs="Arial"/>
          <w:i/>
        </w:rPr>
        <w:t xml:space="preserve">, </w:t>
      </w:r>
      <w:proofErr w:type="spellStart"/>
      <w:r w:rsidRPr="003F4C99">
        <w:rPr>
          <w:rFonts w:cs="Arial"/>
          <w:i/>
        </w:rPr>
        <w:t>Docker</w:t>
      </w:r>
      <w:proofErr w:type="spellEnd"/>
      <w:r w:rsidRPr="003F4C99">
        <w:rPr>
          <w:rFonts w:cs="Arial"/>
          <w:i/>
        </w:rPr>
        <w:t xml:space="preserve"> Cloud y </w:t>
      </w:r>
      <w:proofErr w:type="spellStart"/>
      <w:r w:rsidRPr="003F4C99">
        <w:rPr>
          <w:rFonts w:cs="Arial"/>
          <w:i/>
        </w:rPr>
        <w:t>Docker</w:t>
      </w:r>
      <w:proofErr w:type="spellEnd"/>
      <w:r w:rsidRPr="003F4C99">
        <w:rPr>
          <w:rFonts w:cs="Arial"/>
          <w:i/>
        </w:rPr>
        <w:t xml:space="preserve"> </w:t>
      </w:r>
      <w:proofErr w:type="spellStart"/>
      <w:r w:rsidRPr="003F4C99">
        <w:rPr>
          <w:rFonts w:cs="Arial"/>
          <w:i/>
        </w:rPr>
        <w:t>Datacenter</w:t>
      </w:r>
      <w:proofErr w:type="spellEnd"/>
      <w:r w:rsidRPr="003F4C99">
        <w:rPr>
          <w:rFonts w:cs="Arial"/>
        </w:rPr>
        <w:t>.</w:t>
      </w:r>
    </w:p>
    <w:p w14:paraId="1E29489C" w14:textId="77777777" w:rsidR="00AF7F25" w:rsidRPr="003F4C99" w:rsidRDefault="00AF7F25" w:rsidP="00E633F3">
      <w:pPr>
        <w:rPr>
          <w:rFonts w:cs="Arial"/>
        </w:rPr>
      </w:pPr>
    </w:p>
    <w:p w14:paraId="1FA63C52" w14:textId="5DD3CBF5" w:rsidR="00312930" w:rsidRDefault="00A4681B" w:rsidP="00E633F3">
      <w:pPr>
        <w:rPr>
          <w:lang w:val="es-ES"/>
        </w:rPr>
      </w:pPr>
      <w:r w:rsidRPr="003F4C99">
        <w:rPr>
          <w:lang w:val="es-ES"/>
        </w:rPr>
        <w:lastRenderedPageBreak/>
        <w:t xml:space="preserve">Para Butler, </w:t>
      </w:r>
      <w:proofErr w:type="spellStart"/>
      <w:r w:rsidRPr="003F4C99">
        <w:rPr>
          <w:lang w:val="es-ES"/>
        </w:rPr>
        <w:t>Docker</w:t>
      </w:r>
      <w:proofErr w:type="spellEnd"/>
      <w:r w:rsidRPr="003F4C99">
        <w:rPr>
          <w:lang w:val="es-ES"/>
        </w:rPr>
        <w:t xml:space="preserve"> es la clave de su potencia y escalabilidad. </w:t>
      </w:r>
    </w:p>
    <w:p w14:paraId="4764CF2F" w14:textId="545EC726" w:rsidR="00312930" w:rsidRDefault="00A4681B" w:rsidP="00E633F3">
      <w:pPr>
        <w:rPr>
          <w:lang w:val="es-ES"/>
        </w:rPr>
      </w:pPr>
      <w:proofErr w:type="spellStart"/>
      <w:r w:rsidRPr="003F4C99">
        <w:rPr>
          <w:lang w:val="es-ES"/>
        </w:rPr>
        <w:t>Docker</w:t>
      </w:r>
      <w:proofErr w:type="spellEnd"/>
      <w:r w:rsidRPr="003F4C99">
        <w:rPr>
          <w:lang w:val="es-ES"/>
        </w:rPr>
        <w:t xml:space="preserve"> le confiere a Butler el poder ser ejecutado en cualquier sitio, el poder desplegar los </w:t>
      </w:r>
      <w:proofErr w:type="spellStart"/>
      <w:r w:rsidRPr="003F4C99">
        <w:rPr>
          <w:lang w:val="es-ES"/>
        </w:rPr>
        <w:t>crawlers</w:t>
      </w:r>
      <w:proofErr w:type="spellEnd"/>
      <w:r w:rsidRPr="003F4C99">
        <w:rPr>
          <w:lang w:val="es-ES"/>
        </w:rPr>
        <w:t xml:space="preserve"> donde sea y coordinarlos fácilmente gracias a su API.</w:t>
      </w:r>
    </w:p>
    <w:p w14:paraId="016D1D2A" w14:textId="63ADD488" w:rsidR="00312930" w:rsidRDefault="00A4681B" w:rsidP="00E633F3">
      <w:pPr>
        <w:rPr>
          <w:lang w:val="es-ES"/>
        </w:rPr>
      </w:pPr>
      <w:r w:rsidRPr="003F4C99">
        <w:rPr>
          <w:lang w:val="es-ES"/>
        </w:rPr>
        <w:t xml:space="preserve">Gracias al uso de las cachés de </w:t>
      </w:r>
      <w:proofErr w:type="spellStart"/>
      <w:r w:rsidRPr="003F4C99">
        <w:rPr>
          <w:lang w:val="es-ES"/>
        </w:rPr>
        <w:t>Docker</w:t>
      </w:r>
      <w:proofErr w:type="spellEnd"/>
      <w:r w:rsidRPr="003F4C99">
        <w:rPr>
          <w:lang w:val="es-ES"/>
        </w:rPr>
        <w:t xml:space="preserve"> y el funcionamiento de las imágenes que se construyen sobre una imagen base, en el momento en el que Butler crea el primer sistema de </w:t>
      </w:r>
      <w:proofErr w:type="spellStart"/>
      <w:r w:rsidRPr="003F4C99">
        <w:rPr>
          <w:lang w:val="es-ES"/>
        </w:rPr>
        <w:t>crawling</w:t>
      </w:r>
      <w:proofErr w:type="spellEnd"/>
      <w:r w:rsidRPr="003F4C99">
        <w:rPr>
          <w:lang w:val="es-ES"/>
        </w:rPr>
        <w:t xml:space="preserve">, con el sistema operativo, la descarga e instalación de las herramientas necesarias para que todo funcione, todas las siguientes veces, este proceso no se tiene que realizar, y la construcción del sistema es casi instantánea, teniendo que escribir en la imagen tan solo las diferencias de la personalización de este, en el peor caso siendo, la copia de varios </w:t>
      </w:r>
      <w:proofErr w:type="spellStart"/>
      <w:r w:rsidRPr="003F4C99">
        <w:rPr>
          <w:lang w:val="es-ES"/>
        </w:rPr>
        <w:t>plugins</w:t>
      </w:r>
      <w:proofErr w:type="spellEnd"/>
      <w:r w:rsidRPr="003F4C99">
        <w:rPr>
          <w:lang w:val="es-ES"/>
        </w:rPr>
        <w:t xml:space="preserve"> al sistema de </w:t>
      </w:r>
      <w:proofErr w:type="spellStart"/>
      <w:r w:rsidRPr="003F4C99">
        <w:rPr>
          <w:lang w:val="es-ES"/>
        </w:rPr>
        <w:t>crawling</w:t>
      </w:r>
      <w:proofErr w:type="spellEnd"/>
      <w:r w:rsidRPr="003F4C99">
        <w:rPr>
          <w:lang w:val="es-ES"/>
        </w:rPr>
        <w:t xml:space="preserve"> nuevo.</w:t>
      </w:r>
    </w:p>
    <w:p w14:paraId="520474A0" w14:textId="2CAA65E0" w:rsidR="00312930" w:rsidRDefault="00512C37" w:rsidP="00E633F3">
      <w:pPr>
        <w:rPr>
          <w:lang w:val="es-ES"/>
        </w:rPr>
      </w:pPr>
      <w:r w:rsidRPr="003F4C99">
        <w:rPr>
          <w:lang w:val="es-ES"/>
        </w:rPr>
        <w:t xml:space="preserve">Con estas capacidades de </w:t>
      </w:r>
      <w:proofErr w:type="spellStart"/>
      <w:r w:rsidRPr="003F4C99">
        <w:rPr>
          <w:lang w:val="es-ES"/>
        </w:rPr>
        <w:t>Docker</w:t>
      </w:r>
      <w:proofErr w:type="spellEnd"/>
      <w:r w:rsidRPr="003F4C99">
        <w:rPr>
          <w:lang w:val="es-ES"/>
        </w:rPr>
        <w:t xml:space="preserve"> y la funcionalidad de Butler, se puede llegar a crear un grupo de </w:t>
      </w:r>
      <w:proofErr w:type="spellStart"/>
      <w:r w:rsidRPr="003F4C99">
        <w:rPr>
          <w:lang w:val="es-ES"/>
        </w:rPr>
        <w:t>crawlers</w:t>
      </w:r>
      <w:proofErr w:type="spellEnd"/>
      <w:r w:rsidRPr="003F4C99">
        <w:rPr>
          <w:lang w:val="es-ES"/>
        </w:rPr>
        <w:t xml:space="preserve"> bastante amplio funcionando en muy poco tiempo.</w:t>
      </w:r>
    </w:p>
    <w:p w14:paraId="0FFB09F4" w14:textId="16487183" w:rsidR="00312930" w:rsidRDefault="00512C37" w:rsidP="00E633F3">
      <w:pPr>
        <w:rPr>
          <w:lang w:val="es-ES"/>
        </w:rPr>
      </w:pPr>
      <w:r w:rsidRPr="003F4C99">
        <w:rPr>
          <w:lang w:val="es-ES"/>
        </w:rPr>
        <w:t xml:space="preserve">Recordando que el uso de recursos se minimiza y reduce de una forma drástica por la estructura interna de </w:t>
      </w:r>
      <w:proofErr w:type="spellStart"/>
      <w:r w:rsidRPr="003F4C99">
        <w:rPr>
          <w:lang w:val="es-ES"/>
        </w:rPr>
        <w:t>Docker</w:t>
      </w:r>
      <w:proofErr w:type="spellEnd"/>
      <w:r w:rsidRPr="003F4C99">
        <w:rPr>
          <w:lang w:val="es-ES"/>
        </w:rPr>
        <w:t xml:space="preserve">, estos sistemas de </w:t>
      </w:r>
      <w:proofErr w:type="spellStart"/>
      <w:r w:rsidRPr="003F4C99">
        <w:rPr>
          <w:lang w:val="es-ES"/>
        </w:rPr>
        <w:t>crawling</w:t>
      </w:r>
      <w:proofErr w:type="spellEnd"/>
      <w:r w:rsidRPr="003F4C99">
        <w:rPr>
          <w:lang w:val="es-ES"/>
        </w:rPr>
        <w:t xml:space="preserve"> abarcarán muchos menos recursos de lo normal.</w:t>
      </w:r>
    </w:p>
    <w:p w14:paraId="190363EC" w14:textId="77777777" w:rsidR="00512C37" w:rsidRPr="00220849" w:rsidRDefault="00512C37" w:rsidP="00E633F3">
      <w:pPr>
        <w:rPr>
          <w:lang w:val="es-ES"/>
        </w:rPr>
      </w:pPr>
      <w:r w:rsidRPr="003F4C99">
        <w:rPr>
          <w:lang w:val="es-ES"/>
        </w:rPr>
        <w:t xml:space="preserve">Para la futura versión de Butler que permita distribuir los contendores en diferentes máquinas, tan solo habría que tener instalado </w:t>
      </w:r>
      <w:proofErr w:type="spellStart"/>
      <w:r w:rsidRPr="003F4C99">
        <w:rPr>
          <w:lang w:val="es-ES"/>
        </w:rPr>
        <w:t>Docker</w:t>
      </w:r>
      <w:proofErr w:type="spellEnd"/>
      <w:r w:rsidRPr="003F4C99">
        <w:rPr>
          <w:lang w:val="es-ES"/>
        </w:rPr>
        <w:t xml:space="preserve"> en estas máquinas y tener </w:t>
      </w:r>
      <w:r w:rsidRPr="00220849">
        <w:rPr>
          <w:lang w:val="es-ES"/>
        </w:rPr>
        <w:t>acceso a ellas, y el</w:t>
      </w:r>
      <w:r w:rsidR="00E633F3" w:rsidRPr="00220849">
        <w:rPr>
          <w:lang w:val="es-ES"/>
        </w:rPr>
        <w:t xml:space="preserve"> funcionamiento sería idéntico</w:t>
      </w:r>
      <w:r w:rsidR="00766122" w:rsidRPr="00220849">
        <w:rPr>
          <w:lang w:val="es-ES"/>
        </w:rPr>
        <w:t xml:space="preserve">, tan solo usando </w:t>
      </w:r>
      <w:proofErr w:type="spellStart"/>
      <w:r w:rsidR="00766122" w:rsidRPr="00220849">
        <w:rPr>
          <w:i/>
          <w:lang w:val="es-ES"/>
        </w:rPr>
        <w:t>ssh</w:t>
      </w:r>
      <w:proofErr w:type="spellEnd"/>
      <w:r w:rsidR="00E633F3" w:rsidRPr="00220849">
        <w:rPr>
          <w:lang w:val="es-ES"/>
        </w:rPr>
        <w:t>.</w:t>
      </w:r>
    </w:p>
    <w:p w14:paraId="62F6AAC7" w14:textId="70A82C9A" w:rsidR="00312930" w:rsidRDefault="00512C37" w:rsidP="0081409C">
      <w:pPr>
        <w:rPr>
          <w:lang w:val="es-ES"/>
        </w:rPr>
      </w:pPr>
      <w:r w:rsidRPr="00220849">
        <w:rPr>
          <w:lang w:val="es-ES"/>
        </w:rPr>
        <w:t xml:space="preserve">Una vez creados los contenedores </w:t>
      </w:r>
      <w:proofErr w:type="spellStart"/>
      <w:r w:rsidRPr="00220849">
        <w:rPr>
          <w:lang w:val="es-ES"/>
        </w:rPr>
        <w:t>Docker</w:t>
      </w:r>
      <w:proofErr w:type="spellEnd"/>
      <w:r w:rsidRPr="00220849">
        <w:rPr>
          <w:lang w:val="es-ES"/>
        </w:rPr>
        <w:t xml:space="preserve">, el manejo de estos es trivial, existiendo comandos de borrado, ejecución, estado, y otras funcionalidades desde la API de </w:t>
      </w:r>
      <w:proofErr w:type="spellStart"/>
      <w:r w:rsidRPr="00220849">
        <w:rPr>
          <w:lang w:val="es-ES"/>
        </w:rPr>
        <w:t>Docker</w:t>
      </w:r>
      <w:proofErr w:type="spellEnd"/>
      <w:r w:rsidRPr="00220849">
        <w:rPr>
          <w:lang w:val="es-ES"/>
        </w:rPr>
        <w:t>.</w:t>
      </w:r>
    </w:p>
    <w:p w14:paraId="2C02855C" w14:textId="41A99F31" w:rsidR="00312930" w:rsidRDefault="00512C37" w:rsidP="0081409C">
      <w:pPr>
        <w:rPr>
          <w:lang w:val="es-ES"/>
        </w:rPr>
      </w:pPr>
      <w:r w:rsidRPr="00170CA8">
        <w:rPr>
          <w:lang w:val="es-ES"/>
        </w:rPr>
        <w:t xml:space="preserve">Referentes a otras tecnologías usadas en el sistema, se podría hablar de </w:t>
      </w:r>
      <w:r w:rsidRPr="00170CA8">
        <w:rPr>
          <w:i/>
          <w:lang w:val="es-ES"/>
        </w:rPr>
        <w:t>Spring</w:t>
      </w:r>
      <w:r w:rsidRPr="00170CA8">
        <w:rPr>
          <w:lang w:val="es-ES"/>
        </w:rPr>
        <w:t xml:space="preserve"> </w:t>
      </w:r>
      <w:r w:rsidRPr="00170CA8">
        <w:rPr>
          <w:i/>
          <w:lang w:val="es-ES"/>
        </w:rPr>
        <w:t>MVC</w:t>
      </w:r>
      <w:r w:rsidRPr="00170CA8">
        <w:rPr>
          <w:lang w:val="es-ES"/>
        </w:rPr>
        <w:t xml:space="preserve">, </w:t>
      </w:r>
      <w:r w:rsidRPr="00170CA8">
        <w:rPr>
          <w:i/>
          <w:lang w:val="es-ES"/>
        </w:rPr>
        <w:t>Spring</w:t>
      </w:r>
      <w:r w:rsidRPr="00170CA8">
        <w:rPr>
          <w:lang w:val="es-ES"/>
        </w:rPr>
        <w:t xml:space="preserve"> </w:t>
      </w:r>
      <w:r w:rsidRPr="00170CA8">
        <w:rPr>
          <w:i/>
          <w:lang w:val="es-ES"/>
        </w:rPr>
        <w:t>Shell</w:t>
      </w:r>
      <w:r w:rsidRPr="00170CA8">
        <w:rPr>
          <w:lang w:val="es-ES"/>
        </w:rPr>
        <w:t xml:space="preserve">, </w:t>
      </w:r>
      <w:proofErr w:type="spellStart"/>
      <w:r w:rsidRPr="00170CA8">
        <w:rPr>
          <w:i/>
          <w:lang w:val="es-ES"/>
        </w:rPr>
        <w:t>AngularJS</w:t>
      </w:r>
      <w:proofErr w:type="spellEnd"/>
      <w:r w:rsidRPr="00170CA8">
        <w:rPr>
          <w:lang w:val="es-ES"/>
        </w:rPr>
        <w:t xml:space="preserve">, </w:t>
      </w:r>
      <w:proofErr w:type="spellStart"/>
      <w:r w:rsidRPr="00170CA8">
        <w:rPr>
          <w:i/>
          <w:lang w:val="es-ES"/>
        </w:rPr>
        <w:t>Lucene</w:t>
      </w:r>
      <w:proofErr w:type="spellEnd"/>
      <w:r w:rsidRPr="00170CA8">
        <w:rPr>
          <w:lang w:val="es-ES"/>
        </w:rPr>
        <w:t xml:space="preserve"> </w:t>
      </w:r>
      <w:r w:rsidR="00896D5F" w:rsidRPr="00170CA8">
        <w:rPr>
          <w:lang w:val="es-ES"/>
        </w:rPr>
        <w:t xml:space="preserve">y </w:t>
      </w:r>
      <w:proofErr w:type="spellStart"/>
      <w:r w:rsidR="00896D5F" w:rsidRPr="00170CA8">
        <w:rPr>
          <w:i/>
          <w:lang w:val="es-ES"/>
        </w:rPr>
        <w:t>Nutch</w:t>
      </w:r>
      <w:proofErr w:type="spellEnd"/>
      <w:r w:rsidR="00896D5F" w:rsidRPr="00170CA8">
        <w:rPr>
          <w:lang w:val="es-ES"/>
        </w:rPr>
        <w:t>.</w:t>
      </w:r>
    </w:p>
    <w:p w14:paraId="77C2F7EE" w14:textId="45ABCA9B" w:rsidR="00312930" w:rsidRDefault="00EE2EEF" w:rsidP="00EE2EEF">
      <w:pPr>
        <w:numPr>
          <w:ilvl w:val="0"/>
          <w:numId w:val="15"/>
        </w:numPr>
        <w:rPr>
          <w:lang w:val="es-ES"/>
        </w:rPr>
      </w:pPr>
      <w:r w:rsidRPr="00170CA8">
        <w:rPr>
          <w:i/>
          <w:lang w:val="es-ES"/>
        </w:rPr>
        <w:t>Spring</w:t>
      </w:r>
      <w:r w:rsidRPr="00170CA8">
        <w:rPr>
          <w:lang w:val="es-ES"/>
        </w:rPr>
        <w:t xml:space="preserve"> </w:t>
      </w:r>
      <w:r w:rsidRPr="00170CA8">
        <w:rPr>
          <w:i/>
          <w:lang w:val="es-ES"/>
        </w:rPr>
        <w:t>MVC</w:t>
      </w:r>
      <w:r w:rsidRPr="00EE2EEF">
        <w:rPr>
          <w:lang w:val="es-ES"/>
        </w:rPr>
        <w:t xml:space="preserve">. Es un </w:t>
      </w:r>
      <w:proofErr w:type="spellStart"/>
      <w:r w:rsidRPr="00EE2EEF">
        <w:rPr>
          <w:lang w:val="es-ES"/>
        </w:rPr>
        <w:t>framework</w:t>
      </w:r>
      <w:proofErr w:type="spellEnd"/>
      <w:r w:rsidRPr="00EE2EEF">
        <w:rPr>
          <w:lang w:val="es-ES"/>
        </w:rPr>
        <w:t xml:space="preserve"> que agrupa varios proyectos que facilitan el desarrollo de aplicaciones web en </w:t>
      </w:r>
      <w:r w:rsidRPr="00EE2EEF">
        <w:rPr>
          <w:i/>
          <w:lang w:val="es-ES"/>
        </w:rPr>
        <w:t>Java</w:t>
      </w:r>
      <w:r w:rsidRPr="00EE2EEF">
        <w:rPr>
          <w:lang w:val="es-ES"/>
        </w:rPr>
        <w:t xml:space="preserve"> en el lado del servido</w:t>
      </w:r>
      <w:r>
        <w:rPr>
          <w:lang w:val="es-ES"/>
        </w:rPr>
        <w:t xml:space="preserve">r. Ofrece infinidad de herramientas relacionadas, por ejemplo, con el mapeo de las peticiones entrantes o como otras relacionadas con las bases de datos. Te permite integrar bases de datos internas a tu aplicación, con funciones básicas predeterminadas para realización de consultas y una </w:t>
      </w:r>
      <w:r>
        <w:rPr>
          <w:i/>
          <w:lang w:val="es-ES"/>
        </w:rPr>
        <w:t>API</w:t>
      </w:r>
      <w:r>
        <w:rPr>
          <w:lang w:val="es-ES"/>
        </w:rPr>
        <w:t xml:space="preserve"> que te ofrece realizar </w:t>
      </w:r>
      <w:proofErr w:type="spellStart"/>
      <w:r>
        <w:rPr>
          <w:lang w:val="es-ES"/>
        </w:rPr>
        <w:t>queries</w:t>
      </w:r>
      <w:proofErr w:type="spellEnd"/>
      <w:r>
        <w:rPr>
          <w:lang w:val="es-ES"/>
        </w:rPr>
        <w:t xml:space="preserve"> a más alto nivel y sin necesidad de crear tú la conexión con la base de datos.</w:t>
      </w:r>
      <w:r w:rsidR="006B0810">
        <w:rPr>
          <w:lang w:val="es-ES"/>
        </w:rPr>
        <w:t xml:space="preserve"> </w:t>
      </w:r>
      <w:r>
        <w:rPr>
          <w:lang w:val="es-ES"/>
        </w:rPr>
        <w:t>Como este tipo de herramientas ofrece muchas otras como colas de mensajería, herramientas para conexiones seguras, etc.</w:t>
      </w:r>
      <w:r w:rsidR="00533311">
        <w:rPr>
          <w:lang w:val="es-ES"/>
        </w:rPr>
        <w:t xml:space="preserve"> [W7]</w:t>
      </w:r>
    </w:p>
    <w:p w14:paraId="75AB4BA7" w14:textId="2C26AA8D" w:rsidR="006B0810" w:rsidRDefault="00EE2EEF" w:rsidP="005406EA">
      <w:pPr>
        <w:numPr>
          <w:ilvl w:val="0"/>
          <w:numId w:val="15"/>
        </w:numPr>
        <w:rPr>
          <w:lang w:val="es-ES"/>
        </w:rPr>
      </w:pPr>
      <w:r w:rsidRPr="00170CA8">
        <w:rPr>
          <w:i/>
          <w:lang w:val="es-ES"/>
        </w:rPr>
        <w:t>Spring</w:t>
      </w:r>
      <w:r w:rsidRPr="00170CA8">
        <w:rPr>
          <w:lang w:val="es-ES"/>
        </w:rPr>
        <w:t xml:space="preserve"> </w:t>
      </w:r>
      <w:r w:rsidRPr="00170CA8">
        <w:rPr>
          <w:i/>
          <w:lang w:val="es-ES"/>
        </w:rPr>
        <w:t>Shell</w:t>
      </w:r>
      <w:r>
        <w:rPr>
          <w:i/>
          <w:lang w:val="es-ES"/>
        </w:rPr>
        <w:t xml:space="preserve">. </w:t>
      </w:r>
      <w:r>
        <w:rPr>
          <w:lang w:val="es-ES"/>
        </w:rPr>
        <w:t xml:space="preserve">Uno de los proyectos de Spring y ya nombrado anteriormente, ofrece un proyecto que incluye una Shell propia y facilita la creación de nuevos comandos haciendo muy sencillo integrar una aplicación </w:t>
      </w:r>
      <w:r>
        <w:rPr>
          <w:i/>
          <w:lang w:val="es-ES"/>
        </w:rPr>
        <w:t>Java</w:t>
      </w:r>
      <w:r>
        <w:rPr>
          <w:lang w:val="es-ES"/>
        </w:rPr>
        <w:t xml:space="preserve"> en línea de comandos.</w:t>
      </w:r>
      <w:r w:rsidR="006B0810">
        <w:rPr>
          <w:lang w:val="es-ES"/>
        </w:rPr>
        <w:t xml:space="preserve"> A grandes rasgos, el desarrollador solo se tiene que preocupar de, </w:t>
      </w:r>
      <w:r w:rsidR="006B0810">
        <w:rPr>
          <w:lang w:val="es-ES"/>
        </w:rPr>
        <w:lastRenderedPageBreak/>
        <w:t xml:space="preserve">por cada comando que quiere insertar, especificar el nombre del comando, los argumentos que quiere que tenga, y el tipo y obligatoriedad de cada uno de ellos. A pesar de ser una nueva tecnología que se ha aprendido en el proyecto, no ha sido mucha complicación, puesto que debido al ser bastante intuitiva y estar en </w:t>
      </w:r>
      <w:r w:rsidR="006B0810">
        <w:rPr>
          <w:i/>
          <w:lang w:val="es-ES"/>
        </w:rPr>
        <w:t>Java</w:t>
      </w:r>
      <w:r w:rsidR="006B0810">
        <w:rPr>
          <w:lang w:val="es-ES"/>
        </w:rPr>
        <w:t>, ha facilitado mucho el desarrollo. [W4]</w:t>
      </w:r>
    </w:p>
    <w:p w14:paraId="2357A38F" w14:textId="61DA2379" w:rsidR="00F03A21" w:rsidRPr="003F4C99" w:rsidRDefault="00EE2EEF" w:rsidP="005406EA">
      <w:pPr>
        <w:numPr>
          <w:ilvl w:val="0"/>
          <w:numId w:val="15"/>
        </w:numPr>
        <w:rPr>
          <w:rFonts w:cs="Arial"/>
          <w:shd w:val="clear" w:color="auto" w:fill="FFFFFF"/>
        </w:rPr>
      </w:pPr>
      <w:proofErr w:type="spellStart"/>
      <w:r w:rsidRPr="00170CA8">
        <w:rPr>
          <w:i/>
          <w:lang w:val="es-ES"/>
        </w:rPr>
        <w:t>AngularJS</w:t>
      </w:r>
      <w:proofErr w:type="spellEnd"/>
      <w:r>
        <w:rPr>
          <w:i/>
          <w:lang w:val="es-ES"/>
        </w:rPr>
        <w:t>.</w:t>
      </w:r>
      <w:r w:rsidR="00F03A21">
        <w:rPr>
          <w:i/>
          <w:lang w:val="es-ES"/>
        </w:rPr>
        <w:t xml:space="preserve"> </w:t>
      </w:r>
      <w:r w:rsidR="00F03A21">
        <w:rPr>
          <w:lang w:val="es-ES"/>
        </w:rPr>
        <w:t xml:space="preserve">Es un </w:t>
      </w:r>
      <w:proofErr w:type="spellStart"/>
      <w:r w:rsidR="00F03A21">
        <w:rPr>
          <w:lang w:val="es-ES"/>
        </w:rPr>
        <w:t>framework</w:t>
      </w:r>
      <w:proofErr w:type="spellEnd"/>
      <w:r w:rsidR="00F03A21">
        <w:rPr>
          <w:lang w:val="es-ES"/>
        </w:rPr>
        <w:t xml:space="preserve"> para JavaScript mantenido por </w:t>
      </w:r>
      <w:r w:rsidR="00F03A21">
        <w:rPr>
          <w:i/>
          <w:lang w:val="es-ES"/>
        </w:rPr>
        <w:t>Google</w:t>
      </w:r>
      <w:r w:rsidR="00F03A21">
        <w:rPr>
          <w:lang w:val="es-ES"/>
        </w:rPr>
        <w:t>, lo cual da bastante seguridad al programador de que algo bueno tiene que tener.</w:t>
      </w:r>
      <w:r w:rsidR="006B0810">
        <w:rPr>
          <w:lang w:val="es-ES"/>
        </w:rPr>
        <w:t xml:space="preserve"> </w:t>
      </w:r>
      <w:proofErr w:type="spellStart"/>
      <w:r w:rsidR="006B0810" w:rsidRPr="003F4C99">
        <w:rPr>
          <w:lang w:val="es-ES"/>
        </w:rPr>
        <w:t>AngularJs</w:t>
      </w:r>
      <w:proofErr w:type="spellEnd"/>
      <w:r w:rsidR="006B0810" w:rsidRPr="003F4C99">
        <w:rPr>
          <w:lang w:val="es-ES"/>
        </w:rPr>
        <w:t xml:space="preserve"> </w:t>
      </w:r>
      <w:r w:rsidR="006B0810" w:rsidRPr="003F4C99">
        <w:rPr>
          <w:rFonts w:cs="Arial"/>
          <w:shd w:val="clear" w:color="auto" w:fill="FFFFFF"/>
        </w:rPr>
        <w:t>se basa en la utilización de directivas propias, en el data-</w:t>
      </w:r>
      <w:proofErr w:type="spellStart"/>
      <w:r w:rsidR="006B0810" w:rsidRPr="003F4C99">
        <w:rPr>
          <w:rFonts w:cs="Arial"/>
          <w:shd w:val="clear" w:color="auto" w:fill="FFFFFF"/>
        </w:rPr>
        <w:t>binding</w:t>
      </w:r>
      <w:proofErr w:type="spellEnd"/>
      <w:r w:rsidR="006B0810" w:rsidRPr="003F4C99">
        <w:rPr>
          <w:rFonts w:cs="Arial"/>
          <w:shd w:val="clear" w:color="auto" w:fill="FFFFFF"/>
        </w:rPr>
        <w:t xml:space="preserve"> y en la idea de los controladores.</w:t>
      </w:r>
      <w:r w:rsidR="006B0810" w:rsidDel="006B0810">
        <w:rPr>
          <w:lang w:val="es-ES"/>
        </w:rPr>
        <w:t xml:space="preserve"> </w:t>
      </w:r>
      <w:r w:rsidR="00F03A21" w:rsidRPr="003F4C99">
        <w:rPr>
          <w:rFonts w:cs="Arial"/>
          <w:shd w:val="clear" w:color="auto" w:fill="FFFFFF"/>
        </w:rPr>
        <w:t>Es uno de los más difíciles de aprender, pero una vez tienes las bases se pueden hacer maravillas de una forma muy organizada, estructurada y rápida.</w:t>
      </w:r>
      <w:r w:rsidR="006B0810">
        <w:rPr>
          <w:rFonts w:cs="Arial"/>
          <w:shd w:val="clear" w:color="auto" w:fill="FFFFFF"/>
        </w:rPr>
        <w:t xml:space="preserve"> </w:t>
      </w:r>
      <w:r w:rsidR="006B0810" w:rsidRPr="003F4C99">
        <w:rPr>
          <w:rFonts w:cs="Arial"/>
          <w:shd w:val="clear" w:color="auto" w:fill="FFFFFF"/>
        </w:rPr>
        <w:t>En resumen, se podría decir que hace uso del ámbito (referente a lenguajes de programación) para compartir el máximo de información entre lo que está dentro de un mismo controlador, y conectar esa información en tiempo real (data-</w:t>
      </w:r>
      <w:proofErr w:type="spellStart"/>
      <w:r w:rsidR="006B0810" w:rsidRPr="003F4C99">
        <w:rPr>
          <w:rFonts w:cs="Arial"/>
          <w:shd w:val="clear" w:color="auto" w:fill="FFFFFF"/>
        </w:rPr>
        <w:t>binding</w:t>
      </w:r>
      <w:proofErr w:type="spellEnd"/>
      <w:r w:rsidR="006B0810" w:rsidRPr="003F4C99">
        <w:rPr>
          <w:rFonts w:cs="Arial"/>
          <w:shd w:val="clear" w:color="auto" w:fill="FFFFFF"/>
        </w:rPr>
        <w:t xml:space="preserve">). Con sus características, hacer una aplicación </w:t>
      </w:r>
      <w:proofErr w:type="spellStart"/>
      <w:r w:rsidR="006B0810" w:rsidRPr="003F4C99">
        <w:rPr>
          <w:rFonts w:cs="Arial"/>
          <w:i/>
          <w:shd w:val="clear" w:color="auto" w:fill="FFFFFF"/>
        </w:rPr>
        <w:t>one</w:t>
      </w:r>
      <w:proofErr w:type="spellEnd"/>
      <w:r w:rsidR="006B0810" w:rsidRPr="003F4C99">
        <w:rPr>
          <w:rFonts w:cs="Arial"/>
          <w:i/>
          <w:shd w:val="clear" w:color="auto" w:fill="FFFFFF"/>
        </w:rPr>
        <w:t>-page</w:t>
      </w:r>
      <w:r w:rsidR="006B0810" w:rsidRPr="003F4C99">
        <w:rPr>
          <w:rFonts w:cs="Arial"/>
          <w:shd w:val="clear" w:color="auto" w:fill="FFFFFF"/>
        </w:rPr>
        <w:t xml:space="preserve"> es bastante sencillo, y, así pues, este proyecto se aprovecha de ello.</w:t>
      </w:r>
      <w:r w:rsidR="006B0810">
        <w:rPr>
          <w:rFonts w:cs="Arial"/>
          <w:shd w:val="clear" w:color="auto" w:fill="FFFFFF"/>
        </w:rPr>
        <w:t xml:space="preserve"> [W5]</w:t>
      </w:r>
    </w:p>
    <w:p w14:paraId="4600627E" w14:textId="76E918D1" w:rsidR="00312930" w:rsidRDefault="00EE2EEF" w:rsidP="00EE2EEF">
      <w:pPr>
        <w:numPr>
          <w:ilvl w:val="0"/>
          <w:numId w:val="15"/>
        </w:numPr>
        <w:rPr>
          <w:lang w:val="es-ES"/>
        </w:rPr>
      </w:pPr>
      <w:proofErr w:type="spellStart"/>
      <w:r w:rsidRPr="00170CA8">
        <w:rPr>
          <w:i/>
          <w:lang w:val="es-ES"/>
        </w:rPr>
        <w:t>Lucene</w:t>
      </w:r>
      <w:proofErr w:type="spellEnd"/>
      <w:r>
        <w:rPr>
          <w:lang w:val="es-ES"/>
        </w:rPr>
        <w:t>.</w:t>
      </w:r>
      <w:r w:rsidR="007726F1">
        <w:rPr>
          <w:lang w:val="es-ES"/>
        </w:rPr>
        <w:t xml:space="preserve"> Es una librería de Apache enfocada a motores de búsquedas. Para su utilización no hace falta ser un experto en recuperación de información ya que te proporciona clases que indexan y recuperan información a alto nivel, teniendo que especificar únicamente el tipo que quieres que sea, si un modelo probabilista, si booleano, si vectorial, o combinaciones existentes entre ellos (como la que viene por defecto).</w:t>
      </w:r>
    </w:p>
    <w:p w14:paraId="35F8D70E" w14:textId="45BE14F7" w:rsidR="00EE2EEF" w:rsidRDefault="00EE2EEF" w:rsidP="00EE2EEF">
      <w:pPr>
        <w:numPr>
          <w:ilvl w:val="0"/>
          <w:numId w:val="15"/>
        </w:numPr>
        <w:rPr>
          <w:lang w:val="es-ES"/>
        </w:rPr>
      </w:pPr>
      <w:proofErr w:type="spellStart"/>
      <w:r w:rsidRPr="00170CA8">
        <w:rPr>
          <w:i/>
          <w:lang w:val="es-ES"/>
        </w:rPr>
        <w:t>Nutch</w:t>
      </w:r>
      <w:proofErr w:type="spellEnd"/>
      <w:r w:rsidRPr="00B677D6">
        <w:rPr>
          <w:lang w:val="es-ES"/>
        </w:rPr>
        <w:t>.</w:t>
      </w:r>
      <w:r w:rsidR="00B677D6" w:rsidRPr="00B677D6">
        <w:rPr>
          <w:lang w:val="es-ES"/>
        </w:rPr>
        <w:t xml:space="preserve"> Es un </w:t>
      </w:r>
      <w:r w:rsidR="00B677D6">
        <w:rPr>
          <w:lang w:val="es-ES"/>
        </w:rPr>
        <w:t xml:space="preserve">sistema de </w:t>
      </w:r>
      <w:proofErr w:type="spellStart"/>
      <w:r w:rsidR="00B677D6">
        <w:rPr>
          <w:lang w:val="es-ES"/>
        </w:rPr>
        <w:t>crawling</w:t>
      </w:r>
      <w:proofErr w:type="spellEnd"/>
      <w:r w:rsidR="00B677D6">
        <w:rPr>
          <w:lang w:val="es-ES"/>
        </w:rPr>
        <w:t xml:space="preserve"> desarrollado por Apache. En este proyecto es el único soportado por el momento para la personalización del </w:t>
      </w:r>
      <w:proofErr w:type="spellStart"/>
      <w:r w:rsidR="00B677D6">
        <w:rPr>
          <w:lang w:val="es-ES"/>
        </w:rPr>
        <w:t>crawler</w:t>
      </w:r>
      <w:proofErr w:type="spellEnd"/>
      <w:r w:rsidR="00B677D6">
        <w:rPr>
          <w:lang w:val="es-ES"/>
        </w:rPr>
        <w:t>.</w:t>
      </w:r>
      <w:r w:rsidR="006B0810">
        <w:rPr>
          <w:lang w:val="es-ES"/>
        </w:rPr>
        <w:t xml:space="preserve"> Lo que es la construcción básica viene hecha con varios </w:t>
      </w:r>
      <w:proofErr w:type="spellStart"/>
      <w:r w:rsidR="006B0810">
        <w:rPr>
          <w:lang w:val="es-ES"/>
        </w:rPr>
        <w:t>plugins</w:t>
      </w:r>
      <w:proofErr w:type="spellEnd"/>
      <w:r w:rsidR="006B0810">
        <w:rPr>
          <w:lang w:val="es-ES"/>
        </w:rPr>
        <w:t xml:space="preserve"> y funcionalidades que permiten poder ejecutar un </w:t>
      </w:r>
      <w:proofErr w:type="spellStart"/>
      <w:r w:rsidR="006B0810">
        <w:rPr>
          <w:lang w:val="es-ES"/>
        </w:rPr>
        <w:t>crawler</w:t>
      </w:r>
      <w:proofErr w:type="spellEnd"/>
      <w:r w:rsidR="006B0810">
        <w:rPr>
          <w:lang w:val="es-ES"/>
        </w:rPr>
        <w:t xml:space="preserve"> básico y poder obtener información de él. Existen ficheros de configuración cono </w:t>
      </w:r>
      <w:r w:rsidR="006B0810">
        <w:rPr>
          <w:i/>
          <w:lang w:val="es-ES"/>
        </w:rPr>
        <w:t>nutch-site.xml</w:t>
      </w:r>
      <w:r w:rsidR="006B0810">
        <w:rPr>
          <w:lang w:val="es-ES"/>
        </w:rPr>
        <w:t xml:space="preserve"> para poder sobrescribir las funcionalidades por defecto. [W6]</w:t>
      </w:r>
    </w:p>
    <w:p w14:paraId="5FD3A030" w14:textId="77777777" w:rsidR="00312930" w:rsidRDefault="00312930" w:rsidP="005406EA">
      <w:pPr>
        <w:ind w:left="360"/>
        <w:rPr>
          <w:lang w:val="es-ES"/>
        </w:rPr>
      </w:pPr>
    </w:p>
    <w:p w14:paraId="6E483C9E" w14:textId="77777777" w:rsidR="006B0810" w:rsidRDefault="006B0810" w:rsidP="005406EA">
      <w:pPr>
        <w:pStyle w:val="Ttulo1"/>
        <w:rPr>
          <w:lang w:val="es-ES"/>
        </w:rPr>
      </w:pPr>
      <w:bookmarkStart w:id="52" w:name="_Toc453868083"/>
      <w:r>
        <w:rPr>
          <w:lang w:val="es-ES"/>
        </w:rPr>
        <w:lastRenderedPageBreak/>
        <w:t>5. Problemas encontrados</w:t>
      </w:r>
      <w:bookmarkEnd w:id="52"/>
    </w:p>
    <w:p w14:paraId="1490FDAE" w14:textId="4D9AF701" w:rsidR="00312930" w:rsidRDefault="00BC5064" w:rsidP="00FA3E10">
      <w:pPr>
        <w:rPr>
          <w:lang w:val="es-ES"/>
        </w:rPr>
      </w:pPr>
      <w:r w:rsidRPr="0000548E">
        <w:rPr>
          <w:lang w:val="es-ES"/>
        </w:rPr>
        <w:t>Durante la realización del proyecto, se han encontrado algunos problemas los cuales se han solucionado ya sea buscando otros caminos o echando más horas, los retos están para superarlos.</w:t>
      </w:r>
    </w:p>
    <w:p w14:paraId="2776EADD" w14:textId="5D3B0B05" w:rsidR="00312930" w:rsidRDefault="00B20329" w:rsidP="00FA3E10">
      <w:pPr>
        <w:pStyle w:val="Ttulo3"/>
        <w:rPr>
          <w:lang w:val="es-ES"/>
        </w:rPr>
      </w:pPr>
      <w:bookmarkStart w:id="53" w:name="_Toc453868084"/>
      <w:r>
        <w:rPr>
          <w:lang w:val="es-ES"/>
        </w:rPr>
        <w:t>5.1</w:t>
      </w:r>
      <w:r w:rsidRPr="00A4681B">
        <w:rPr>
          <w:lang w:val="es-ES"/>
        </w:rPr>
        <w:t xml:space="preserve"> </w:t>
      </w:r>
      <w:r>
        <w:rPr>
          <w:lang w:val="es-ES"/>
        </w:rPr>
        <w:t>Problemas previamente conocidos</w:t>
      </w:r>
      <w:bookmarkEnd w:id="53"/>
    </w:p>
    <w:p w14:paraId="17F5355E" w14:textId="11BBE7E8" w:rsidR="00B20329" w:rsidRPr="006B0810" w:rsidRDefault="00B20329" w:rsidP="005406EA">
      <w:pPr>
        <w:numPr>
          <w:ilvl w:val="0"/>
          <w:numId w:val="20"/>
        </w:numPr>
        <w:rPr>
          <w:lang w:val="es-ES"/>
        </w:rPr>
      </w:pPr>
      <w:r w:rsidRPr="005406EA">
        <w:rPr>
          <w:b/>
          <w:lang w:val="es-ES"/>
        </w:rPr>
        <w:t xml:space="preserve">Desconocimiento de tecnologías usadas y desarrollo en un continuo aprendizaje (previo aprendizaje de lo básico), sobretodo desconocimiento de </w:t>
      </w:r>
      <w:proofErr w:type="spellStart"/>
      <w:r w:rsidRPr="005406EA">
        <w:rPr>
          <w:b/>
          <w:lang w:val="es-ES"/>
        </w:rPr>
        <w:t>Docker</w:t>
      </w:r>
      <w:proofErr w:type="spellEnd"/>
      <w:r w:rsidRPr="005406EA">
        <w:rPr>
          <w:b/>
          <w:lang w:val="es-ES"/>
        </w:rPr>
        <w:t xml:space="preserve"> y </w:t>
      </w:r>
      <w:proofErr w:type="spellStart"/>
      <w:r w:rsidRPr="005406EA">
        <w:rPr>
          <w:b/>
          <w:lang w:val="es-ES"/>
        </w:rPr>
        <w:t>AngularJS</w:t>
      </w:r>
      <w:proofErr w:type="spellEnd"/>
      <w:r>
        <w:rPr>
          <w:lang w:val="es-ES"/>
        </w:rPr>
        <w:t xml:space="preserve">. </w:t>
      </w:r>
      <w:r w:rsidRPr="006B0810">
        <w:rPr>
          <w:lang w:val="es-ES"/>
        </w:rPr>
        <w:t xml:space="preserve">Para solucionar esto, antes de aprender la tecnología me documenté de ella y escogí los aspectos necesarios para la realización del proyecto, así aprender solo la base y los aspectos más avanzados que necesitaba el </w:t>
      </w:r>
      <w:r w:rsidR="00AF7F25" w:rsidRPr="006B0810">
        <w:rPr>
          <w:lang w:val="es-ES"/>
        </w:rPr>
        <w:t>proyecto,</w:t>
      </w:r>
      <w:r w:rsidRPr="006B0810">
        <w:rPr>
          <w:lang w:val="es-ES"/>
        </w:rPr>
        <w:t xml:space="preserve"> así como la realización de tutoriales.</w:t>
      </w:r>
    </w:p>
    <w:p w14:paraId="181CE6A5" w14:textId="7C905C7F" w:rsidR="00312930" w:rsidRPr="005406EA" w:rsidRDefault="00B20329" w:rsidP="00FA3E10">
      <w:pPr>
        <w:numPr>
          <w:ilvl w:val="0"/>
          <w:numId w:val="20"/>
        </w:numPr>
        <w:rPr>
          <w:b/>
          <w:lang w:val="es-ES"/>
        </w:rPr>
      </w:pPr>
      <w:r w:rsidRPr="005406EA">
        <w:rPr>
          <w:b/>
          <w:lang w:val="es-ES"/>
        </w:rPr>
        <w:t>Falta de costumbre en el desarrollo de aplicaciones web, sobretodo en la parte de cliente.</w:t>
      </w:r>
    </w:p>
    <w:p w14:paraId="27C910EC" w14:textId="38C726AB" w:rsidR="00312930" w:rsidRPr="005406EA" w:rsidRDefault="00B20329" w:rsidP="00FA3E10">
      <w:pPr>
        <w:numPr>
          <w:ilvl w:val="0"/>
          <w:numId w:val="20"/>
        </w:numPr>
        <w:rPr>
          <w:b/>
          <w:lang w:val="es-ES"/>
        </w:rPr>
      </w:pPr>
      <w:r w:rsidRPr="005406EA">
        <w:rPr>
          <w:b/>
          <w:lang w:val="es-ES"/>
        </w:rPr>
        <w:t>El amoldarme a seguir patrones de diseño, a los cuales en la rama de computación no se les da tanta importancia.</w:t>
      </w:r>
    </w:p>
    <w:p w14:paraId="679B046D" w14:textId="228CA58D" w:rsidR="00312930" w:rsidRPr="005406EA" w:rsidRDefault="00B20329" w:rsidP="00FA3E10">
      <w:pPr>
        <w:numPr>
          <w:ilvl w:val="0"/>
          <w:numId w:val="20"/>
        </w:numPr>
        <w:rPr>
          <w:b/>
          <w:lang w:val="es-ES"/>
        </w:rPr>
      </w:pPr>
      <w:r w:rsidRPr="005406EA">
        <w:rPr>
          <w:b/>
          <w:lang w:val="es-ES"/>
        </w:rPr>
        <w:t>El diseño del sistema completo, el integrar todas las partes del sistema de la mejor forma posible explotando y aprovechando cada tecnología al máximo.</w:t>
      </w:r>
    </w:p>
    <w:p w14:paraId="4105A982" w14:textId="65EB28B1" w:rsidR="00312930" w:rsidRDefault="00B20329" w:rsidP="00FA3E10">
      <w:pPr>
        <w:numPr>
          <w:ilvl w:val="0"/>
          <w:numId w:val="20"/>
        </w:numPr>
        <w:rPr>
          <w:lang w:val="es-ES"/>
        </w:rPr>
      </w:pPr>
      <w:r w:rsidRPr="005406EA">
        <w:rPr>
          <w:b/>
          <w:lang w:val="es-ES"/>
        </w:rPr>
        <w:t>Falta de costumbre de implementación de sistemas tan grandes en comparación con lo que he hecho hasta ahora, en estos casos el desarrollo incremental es una muy buena opción.</w:t>
      </w:r>
      <w:r w:rsidR="006B0810">
        <w:rPr>
          <w:lang w:val="es-ES"/>
        </w:rPr>
        <w:t xml:space="preserve"> </w:t>
      </w:r>
      <w:r>
        <w:rPr>
          <w:lang w:val="es-ES"/>
        </w:rPr>
        <w:t>Para poder superar estos problemas, me he apoyado en el director del proyecto para que me aconsejase y me guiase en aspectos como los patrones de diseño, así como en las decisiones más importantes, las cuales según avanzaba el proyecto, y me iba sintiendo más cómodo iba necesitando menos ayuda.</w:t>
      </w:r>
    </w:p>
    <w:p w14:paraId="294554E0" w14:textId="097096AC" w:rsidR="00312930" w:rsidRDefault="00B20329" w:rsidP="00FA3E10">
      <w:pPr>
        <w:pStyle w:val="Ttulo3"/>
        <w:rPr>
          <w:lang w:val="es-ES"/>
        </w:rPr>
      </w:pPr>
      <w:bookmarkStart w:id="54" w:name="_Toc453868085"/>
      <w:r>
        <w:rPr>
          <w:lang w:val="es-ES"/>
        </w:rPr>
        <w:t>5.2</w:t>
      </w:r>
      <w:r w:rsidRPr="00A4681B">
        <w:rPr>
          <w:lang w:val="es-ES"/>
        </w:rPr>
        <w:t xml:space="preserve"> </w:t>
      </w:r>
      <w:r>
        <w:rPr>
          <w:lang w:val="es-ES"/>
        </w:rPr>
        <w:t>Problemas inesperados</w:t>
      </w:r>
      <w:bookmarkEnd w:id="54"/>
    </w:p>
    <w:p w14:paraId="63D5CD45" w14:textId="2C6B0767" w:rsidR="00312930" w:rsidRDefault="00F14F8A" w:rsidP="00FA3E10">
      <w:pPr>
        <w:numPr>
          <w:ilvl w:val="0"/>
          <w:numId w:val="20"/>
        </w:numPr>
        <w:rPr>
          <w:lang w:val="es-ES"/>
        </w:rPr>
      </w:pPr>
      <w:r w:rsidRPr="005406EA">
        <w:rPr>
          <w:b/>
          <w:lang w:val="es-ES"/>
        </w:rPr>
        <w:t>Encontrar una forma de poder ejecutar los comandos de Butler, sin iniciar la Shell,</w:t>
      </w:r>
      <w:r>
        <w:rPr>
          <w:lang w:val="es-ES"/>
        </w:rPr>
        <w:t xml:space="preserve"> no fue nada trivial dado que Spring S</w:t>
      </w:r>
      <w:r w:rsidR="00B20329">
        <w:rPr>
          <w:lang w:val="es-ES"/>
        </w:rPr>
        <w:t>hell no está pensado para esto.</w:t>
      </w:r>
      <w:r w:rsidR="006B0810">
        <w:rPr>
          <w:lang w:val="es-ES"/>
        </w:rPr>
        <w:t xml:space="preserve"> </w:t>
      </w:r>
      <w:r w:rsidR="00B20329" w:rsidRPr="00932913">
        <w:rPr>
          <w:lang w:val="es-ES"/>
        </w:rPr>
        <w:t xml:space="preserve">Investigué si había algo parecido hecho por internet pero no había nada ya que Spring Shell no está hecho para esto, así que la integración de Butler se realizó tal cual se explica </w:t>
      </w:r>
      <w:r w:rsidR="00CD3317" w:rsidRPr="00932913">
        <w:rPr>
          <w:lang w:val="es-ES"/>
        </w:rPr>
        <w:t xml:space="preserve">en </w:t>
      </w:r>
      <w:r w:rsidR="00E918F0" w:rsidRPr="00932913">
        <w:rPr>
          <w:lang w:val="es-ES"/>
        </w:rPr>
        <w:fldChar w:fldCharType="begin"/>
      </w:r>
      <w:r w:rsidR="00E918F0" w:rsidRPr="00932913">
        <w:rPr>
          <w:lang w:val="es-ES"/>
        </w:rPr>
        <w:instrText xml:space="preserve"> REF _Ref453001179 \h </w:instrText>
      </w:r>
      <w:r w:rsidR="00795D1D" w:rsidRPr="00932913">
        <w:rPr>
          <w:lang w:val="es-ES"/>
        </w:rPr>
        <w:instrText xml:space="preserve"> \* MERGEFORMAT </w:instrText>
      </w:r>
      <w:r w:rsidR="00E918F0" w:rsidRPr="00932913">
        <w:rPr>
          <w:lang w:val="es-ES"/>
        </w:rPr>
      </w:r>
      <w:r w:rsidR="00E918F0" w:rsidRPr="00932913">
        <w:rPr>
          <w:lang w:val="es-ES"/>
        </w:rPr>
        <w:fldChar w:fldCharType="separate"/>
      </w:r>
      <w:ins w:id="55" w:author="Iñigo Alonso" w:date="2016-06-16T20:28:00Z">
        <w:r w:rsidR="00782CD7">
          <w:rPr>
            <w:lang w:val="es-ES"/>
          </w:rPr>
          <w:t>3.2.</w:t>
        </w:r>
        <w:r w:rsidR="00782CD7" w:rsidRPr="00A4681B">
          <w:rPr>
            <w:lang w:val="es-ES"/>
          </w:rPr>
          <w:t>1 Integración de Butler</w:t>
        </w:r>
      </w:ins>
      <w:del w:id="56" w:author="Iñigo Alonso" w:date="2016-06-16T20:28:00Z">
        <w:r w:rsidR="00CD2F44" w:rsidDel="00782CD7">
          <w:rPr>
            <w:lang w:val="es-ES"/>
          </w:rPr>
          <w:delText>3.2.</w:delText>
        </w:r>
        <w:r w:rsidR="00CD2F44" w:rsidRPr="00A4681B" w:rsidDel="00782CD7">
          <w:rPr>
            <w:lang w:val="es-ES"/>
          </w:rPr>
          <w:delText>1 Integración de Butler</w:delText>
        </w:r>
      </w:del>
      <w:r w:rsidR="00E918F0" w:rsidRPr="00932913">
        <w:rPr>
          <w:lang w:val="es-ES"/>
        </w:rPr>
        <w:fldChar w:fldCharType="end"/>
      </w:r>
      <w:r w:rsidR="00E918F0" w:rsidRPr="00932913">
        <w:rPr>
          <w:lang w:val="es-ES"/>
        </w:rPr>
        <w:t>.</w:t>
      </w:r>
    </w:p>
    <w:p w14:paraId="020EF35E" w14:textId="23B5D383" w:rsidR="00F14F8A" w:rsidRPr="00932913" w:rsidRDefault="00F14F8A" w:rsidP="00FA3E10">
      <w:pPr>
        <w:numPr>
          <w:ilvl w:val="0"/>
          <w:numId w:val="20"/>
        </w:numPr>
        <w:rPr>
          <w:lang w:val="es-ES"/>
        </w:rPr>
      </w:pPr>
      <w:r w:rsidRPr="005406EA">
        <w:rPr>
          <w:b/>
          <w:lang w:val="es-ES"/>
        </w:rPr>
        <w:t xml:space="preserve">Funcionalidades puntuales web, como </w:t>
      </w:r>
      <w:proofErr w:type="spellStart"/>
      <w:r w:rsidRPr="005406EA">
        <w:rPr>
          <w:b/>
          <w:lang w:val="es-ES"/>
        </w:rPr>
        <w:t>upload</w:t>
      </w:r>
      <w:proofErr w:type="spellEnd"/>
      <w:r w:rsidRPr="005406EA">
        <w:rPr>
          <w:b/>
          <w:lang w:val="es-ES"/>
        </w:rPr>
        <w:t>/</w:t>
      </w:r>
      <w:proofErr w:type="spellStart"/>
      <w:r w:rsidRPr="005406EA">
        <w:rPr>
          <w:b/>
          <w:lang w:val="es-ES"/>
        </w:rPr>
        <w:t>download</w:t>
      </w:r>
      <w:proofErr w:type="spellEnd"/>
      <w:r w:rsidRPr="005406EA">
        <w:rPr>
          <w:b/>
          <w:lang w:val="es-ES"/>
        </w:rPr>
        <w:t xml:space="preserve"> de ficheros</w:t>
      </w:r>
      <w:r w:rsidRPr="00932913">
        <w:rPr>
          <w:lang w:val="es-ES"/>
        </w:rPr>
        <w:t>.</w:t>
      </w:r>
      <w:r w:rsidR="006B0810">
        <w:rPr>
          <w:lang w:val="es-ES"/>
        </w:rPr>
        <w:t xml:space="preserve"> </w:t>
      </w:r>
      <w:r w:rsidR="00E918F0" w:rsidRPr="00932913">
        <w:rPr>
          <w:lang w:val="es-ES"/>
        </w:rPr>
        <w:t xml:space="preserve">Debido a la falta de costumbre del desarrollo web, no había tenido problemas que suelen </w:t>
      </w:r>
      <w:proofErr w:type="gramStart"/>
      <w:r w:rsidR="00E918F0" w:rsidRPr="00932913">
        <w:rPr>
          <w:lang w:val="es-ES"/>
        </w:rPr>
        <w:t>surgir</w:t>
      </w:r>
      <w:proofErr w:type="gramEnd"/>
      <w:r w:rsidR="00E918F0" w:rsidRPr="00932913">
        <w:rPr>
          <w:lang w:val="es-ES"/>
        </w:rPr>
        <w:t xml:space="preserve"> aunque sean fáciles y cuando los haces una vez ya no tienes problemas con ellos de nuevo. Estos problemas que suelen ser tonterías, quitan bastante </w:t>
      </w:r>
      <w:r w:rsidR="00E918F0" w:rsidRPr="00932913">
        <w:rPr>
          <w:lang w:val="es-ES"/>
        </w:rPr>
        <w:lastRenderedPageBreak/>
        <w:t>tiempo hasta que consigues solucionarlo a base de probar distintas formas de realizarlo.</w:t>
      </w:r>
    </w:p>
    <w:p w14:paraId="1C30BD3D" w14:textId="01CC8C74" w:rsidR="00312930" w:rsidRDefault="00F14F8A" w:rsidP="00FA3E10">
      <w:pPr>
        <w:numPr>
          <w:ilvl w:val="0"/>
          <w:numId w:val="20"/>
        </w:numPr>
        <w:rPr>
          <w:lang w:val="es-ES"/>
        </w:rPr>
      </w:pPr>
      <w:r w:rsidRPr="005406EA">
        <w:rPr>
          <w:b/>
          <w:lang w:val="es-ES"/>
        </w:rPr>
        <w:t>Encontrar las herramientas idóneas para este proyecto entre todas las existentes</w:t>
      </w:r>
      <w:r w:rsidRPr="00932913">
        <w:rPr>
          <w:lang w:val="es-ES"/>
        </w:rPr>
        <w:t>.</w:t>
      </w:r>
      <w:r w:rsidR="006B0810">
        <w:rPr>
          <w:lang w:val="es-ES"/>
        </w:rPr>
        <w:t xml:space="preserve"> </w:t>
      </w:r>
      <w:r w:rsidR="00E918F0" w:rsidRPr="00932913">
        <w:rPr>
          <w:lang w:val="es-ES"/>
        </w:rPr>
        <w:t>Investigando a través de internet, buscando diferentes herramientas para realizar una misma función y comprando las ventajas, inconvenientes, como se acoplaría cada una al sistema, y qué ofrece cada una.</w:t>
      </w:r>
    </w:p>
    <w:p w14:paraId="14D89997" w14:textId="3A3D2C6C" w:rsidR="00312930" w:rsidRDefault="00030078" w:rsidP="00FA3E10">
      <w:pPr>
        <w:numPr>
          <w:ilvl w:val="0"/>
          <w:numId w:val="20"/>
        </w:numPr>
        <w:rPr>
          <w:lang w:val="es-ES"/>
        </w:rPr>
      </w:pPr>
      <w:r w:rsidRPr="005406EA">
        <w:rPr>
          <w:b/>
          <w:lang w:val="es-ES"/>
        </w:rPr>
        <w:t xml:space="preserve">Amoldar </w:t>
      </w:r>
      <w:proofErr w:type="spellStart"/>
      <w:r w:rsidRPr="005406EA">
        <w:rPr>
          <w:b/>
          <w:lang w:val="es-ES"/>
        </w:rPr>
        <w:t>Nutch</w:t>
      </w:r>
      <w:proofErr w:type="spellEnd"/>
      <w:r w:rsidRPr="005406EA">
        <w:rPr>
          <w:b/>
          <w:lang w:val="es-ES"/>
        </w:rPr>
        <w:t xml:space="preserve"> a sin </w:t>
      </w:r>
      <w:proofErr w:type="spellStart"/>
      <w:r w:rsidRPr="005406EA">
        <w:rPr>
          <w:b/>
          <w:lang w:val="es-ES"/>
        </w:rPr>
        <w:t>Solr</w:t>
      </w:r>
      <w:proofErr w:type="spellEnd"/>
      <w:r w:rsidRPr="005406EA">
        <w:rPr>
          <w:b/>
          <w:lang w:val="es-ES"/>
        </w:rPr>
        <w:t xml:space="preserve"> ni </w:t>
      </w:r>
      <w:proofErr w:type="spellStart"/>
      <w:r w:rsidRPr="005406EA">
        <w:rPr>
          <w:b/>
          <w:lang w:val="es-ES"/>
        </w:rPr>
        <w:t>Hadoop</w:t>
      </w:r>
      <w:proofErr w:type="spellEnd"/>
      <w:r w:rsidRPr="005406EA">
        <w:rPr>
          <w:b/>
          <w:lang w:val="es-ES"/>
        </w:rPr>
        <w:t xml:space="preserve"> con </w:t>
      </w:r>
      <w:proofErr w:type="spellStart"/>
      <w:r w:rsidRPr="005406EA">
        <w:rPr>
          <w:b/>
          <w:lang w:val="es-ES"/>
        </w:rPr>
        <w:t>Lucene</w:t>
      </w:r>
      <w:proofErr w:type="spellEnd"/>
      <w:r w:rsidRPr="005406EA">
        <w:rPr>
          <w:b/>
          <w:lang w:val="es-ES"/>
        </w:rPr>
        <w:t xml:space="preserve"> respecto a las necesidades del sistema</w:t>
      </w:r>
      <w:r w:rsidRPr="00932913">
        <w:rPr>
          <w:lang w:val="es-ES"/>
        </w:rPr>
        <w:t>.</w:t>
      </w:r>
      <w:r w:rsidR="006B0810">
        <w:rPr>
          <w:lang w:val="es-ES"/>
        </w:rPr>
        <w:t xml:space="preserve"> </w:t>
      </w:r>
      <w:r w:rsidR="00E918F0" w:rsidRPr="00932913">
        <w:rPr>
          <w:lang w:val="es-ES"/>
        </w:rPr>
        <w:t xml:space="preserve">Debido a que el sistema de ficheros final es único, uno para todos los sistemas de </w:t>
      </w:r>
      <w:proofErr w:type="spellStart"/>
      <w:r w:rsidR="00E918F0" w:rsidRPr="00932913">
        <w:rPr>
          <w:lang w:val="es-ES"/>
        </w:rPr>
        <w:t>crawler</w:t>
      </w:r>
      <w:proofErr w:type="spellEnd"/>
      <w:r w:rsidR="00E918F0" w:rsidRPr="00932913">
        <w:rPr>
          <w:lang w:val="es-ES"/>
        </w:rPr>
        <w:t xml:space="preserve">, en las primeras versiones, se descartó de </w:t>
      </w:r>
      <w:proofErr w:type="spellStart"/>
      <w:r w:rsidR="00E918F0" w:rsidRPr="00932913">
        <w:rPr>
          <w:lang w:val="es-ES"/>
        </w:rPr>
        <w:t>Solr</w:t>
      </w:r>
      <w:proofErr w:type="spellEnd"/>
      <w:r w:rsidR="00E918F0" w:rsidRPr="00932913">
        <w:rPr>
          <w:lang w:val="es-ES"/>
        </w:rPr>
        <w:t xml:space="preserve"> y realizar a través del sistema web y </w:t>
      </w:r>
      <w:proofErr w:type="spellStart"/>
      <w:r w:rsidR="00E918F0" w:rsidRPr="00932913">
        <w:rPr>
          <w:lang w:val="es-ES"/>
        </w:rPr>
        <w:t>Lucene</w:t>
      </w:r>
      <w:proofErr w:type="spellEnd"/>
      <w:r w:rsidR="00E918F0" w:rsidRPr="00932913">
        <w:rPr>
          <w:lang w:val="es-ES"/>
        </w:rPr>
        <w:t xml:space="preserve"> un buscador propio. A demás como las primeras versiones no se tiene </w:t>
      </w:r>
      <w:proofErr w:type="spellStart"/>
      <w:r w:rsidR="00E918F0" w:rsidRPr="00932913">
        <w:rPr>
          <w:lang w:val="es-ES"/>
        </w:rPr>
        <w:t>Hadoop</w:t>
      </w:r>
      <w:proofErr w:type="spellEnd"/>
      <w:r w:rsidR="00E918F0" w:rsidRPr="00932913">
        <w:rPr>
          <w:lang w:val="es-ES"/>
        </w:rPr>
        <w:t xml:space="preserve">, se tuvo que realizar un indexador y buscador con </w:t>
      </w:r>
      <w:proofErr w:type="spellStart"/>
      <w:r w:rsidR="00E918F0" w:rsidRPr="00932913">
        <w:rPr>
          <w:lang w:val="es-ES"/>
        </w:rPr>
        <w:t>Lucene</w:t>
      </w:r>
      <w:proofErr w:type="spellEnd"/>
      <w:r w:rsidR="00E918F0" w:rsidRPr="00932913">
        <w:rPr>
          <w:lang w:val="es-ES"/>
        </w:rPr>
        <w:t xml:space="preserve"> que se amoldase a las especificaciones del sistema.</w:t>
      </w:r>
      <w:r w:rsidR="006B0810">
        <w:rPr>
          <w:lang w:val="es-ES"/>
        </w:rPr>
        <w:t xml:space="preserve"> </w:t>
      </w:r>
      <w:r w:rsidR="00E918F0" w:rsidRPr="00932913">
        <w:rPr>
          <w:lang w:val="es-ES"/>
        </w:rPr>
        <w:t xml:space="preserve">Realizado como se explica </w:t>
      </w:r>
      <w:r w:rsidR="00CD3317" w:rsidRPr="00932913">
        <w:rPr>
          <w:lang w:val="es-ES"/>
        </w:rPr>
        <w:t xml:space="preserve">en </w:t>
      </w:r>
      <w:r w:rsidR="00E918F0" w:rsidRPr="00932913">
        <w:rPr>
          <w:lang w:val="es-ES"/>
        </w:rPr>
        <w:fldChar w:fldCharType="begin"/>
      </w:r>
      <w:r w:rsidR="00E918F0" w:rsidRPr="00932913">
        <w:rPr>
          <w:lang w:val="es-ES"/>
        </w:rPr>
        <w:instrText xml:space="preserve"> REF _Ref453001535 \h </w:instrText>
      </w:r>
      <w:r w:rsidR="00795D1D" w:rsidRPr="00932913">
        <w:rPr>
          <w:lang w:val="es-ES"/>
        </w:rPr>
        <w:instrText xml:space="preserve"> \* MERGEFORMAT </w:instrText>
      </w:r>
      <w:r w:rsidR="00E918F0" w:rsidRPr="00932913">
        <w:rPr>
          <w:lang w:val="es-ES"/>
        </w:rPr>
      </w:r>
      <w:r w:rsidR="00E918F0" w:rsidRPr="00932913">
        <w:rPr>
          <w:lang w:val="es-ES"/>
        </w:rPr>
        <w:fldChar w:fldCharType="separate"/>
      </w:r>
      <w:ins w:id="57" w:author="Iñigo Alonso" w:date="2016-06-16T20:28:00Z">
        <w:r w:rsidR="00782CD7">
          <w:rPr>
            <w:lang w:val="es-ES"/>
          </w:rPr>
          <w:t>3.1.5</w:t>
        </w:r>
        <w:r w:rsidR="00782CD7" w:rsidRPr="00A4681B">
          <w:rPr>
            <w:lang w:val="es-ES"/>
          </w:rPr>
          <w:t xml:space="preserve"> Indexador y buscador</w:t>
        </w:r>
      </w:ins>
      <w:del w:id="58" w:author="Iñigo Alonso" w:date="2016-06-16T20:28:00Z">
        <w:r w:rsidR="00CD2F44" w:rsidDel="00782CD7">
          <w:rPr>
            <w:lang w:val="es-ES"/>
          </w:rPr>
          <w:delText>3.1.5</w:delText>
        </w:r>
        <w:r w:rsidR="00CD2F44" w:rsidRPr="00A4681B" w:rsidDel="00782CD7">
          <w:rPr>
            <w:lang w:val="es-ES"/>
          </w:rPr>
          <w:delText xml:space="preserve"> Indexador y buscador</w:delText>
        </w:r>
      </w:del>
      <w:r w:rsidR="00E918F0" w:rsidRPr="00932913">
        <w:rPr>
          <w:lang w:val="es-ES"/>
        </w:rPr>
        <w:fldChar w:fldCharType="end"/>
      </w:r>
      <w:r w:rsidR="00E918F0" w:rsidRPr="00932913">
        <w:rPr>
          <w:lang w:val="es-ES"/>
        </w:rPr>
        <w:t xml:space="preserve">, se abordó este problema con guías de </w:t>
      </w:r>
      <w:proofErr w:type="spellStart"/>
      <w:r w:rsidR="00E918F0" w:rsidRPr="00932913">
        <w:rPr>
          <w:lang w:val="es-ES"/>
        </w:rPr>
        <w:t>Lucene</w:t>
      </w:r>
      <w:proofErr w:type="spellEnd"/>
      <w:r w:rsidR="00E918F0" w:rsidRPr="00932913">
        <w:rPr>
          <w:lang w:val="es-ES"/>
        </w:rPr>
        <w:t xml:space="preserve"> y la experiencia previa sobre esta tecnología</w:t>
      </w:r>
      <w:r w:rsidR="00E918F0">
        <w:rPr>
          <w:lang w:val="es-ES"/>
        </w:rPr>
        <w:t>.</w:t>
      </w:r>
    </w:p>
    <w:p w14:paraId="01918896" w14:textId="77777777" w:rsidR="00312930" w:rsidRDefault="00312930" w:rsidP="005406EA">
      <w:pPr>
        <w:rPr>
          <w:lang w:val="es-ES"/>
        </w:rPr>
      </w:pPr>
    </w:p>
    <w:p w14:paraId="02C1624E" w14:textId="77777777" w:rsidR="006B0810" w:rsidRDefault="006B0810" w:rsidP="005406EA">
      <w:pPr>
        <w:pStyle w:val="Ttulo1"/>
        <w:rPr>
          <w:shd w:val="clear" w:color="auto" w:fill="FFFFFF"/>
        </w:rPr>
      </w:pPr>
      <w:bookmarkStart w:id="59" w:name="_Toc453868086"/>
      <w:r>
        <w:rPr>
          <w:shd w:val="clear" w:color="auto" w:fill="FFFFFF"/>
        </w:rPr>
        <w:lastRenderedPageBreak/>
        <w:t>6. Validación y pruebas del sistema</w:t>
      </w:r>
      <w:bookmarkEnd w:id="59"/>
    </w:p>
    <w:p w14:paraId="3D66D780" w14:textId="598EAF86" w:rsidR="00312930" w:rsidRDefault="00613AD1" w:rsidP="00FA3E10">
      <w:pPr>
        <w:rPr>
          <w:rFonts w:cs="Calibri"/>
          <w:shd w:val="clear" w:color="auto" w:fill="FFFFFF"/>
        </w:rPr>
      </w:pPr>
      <w:r>
        <w:rPr>
          <w:rFonts w:cs="Calibri"/>
          <w:shd w:val="clear" w:color="auto" w:fill="FFFFFF"/>
        </w:rPr>
        <w:t>Para que el sistema sea lo más estable y sin errores posibles, tanto en versiones finales como durante su desarrollo, se han de seguir unas pautas y metodologías que ayuden a que esto sea posible.</w:t>
      </w:r>
    </w:p>
    <w:p w14:paraId="1CA08673" w14:textId="77777777" w:rsidR="00613AD1" w:rsidRDefault="00613AD1" w:rsidP="00FA3E10">
      <w:pPr>
        <w:rPr>
          <w:rFonts w:cs="Calibri"/>
          <w:shd w:val="clear" w:color="auto" w:fill="FFFFFF"/>
        </w:rPr>
      </w:pPr>
      <w:r>
        <w:rPr>
          <w:rFonts w:cs="Calibri"/>
          <w:shd w:val="clear" w:color="auto" w:fill="FFFFFF"/>
        </w:rPr>
        <w:t>Durante el desarrollo del código, se debe intentar que existan las menos dependencias posibles, para que cuando se cambie algo en un módulo no afecte a los demás.</w:t>
      </w:r>
    </w:p>
    <w:p w14:paraId="2D6614A8" w14:textId="1731C89D" w:rsidR="00312930" w:rsidRDefault="00613AD1" w:rsidP="00FA3E10">
      <w:pPr>
        <w:rPr>
          <w:rFonts w:cs="Calibri"/>
          <w:shd w:val="clear" w:color="auto" w:fill="FFFFFF"/>
        </w:rPr>
      </w:pPr>
      <w:r>
        <w:rPr>
          <w:rFonts w:cs="Calibri"/>
          <w:shd w:val="clear" w:color="auto" w:fill="FFFFFF"/>
        </w:rPr>
        <w:t>Para esto, es aconsejable un previo análisis del sistema y un buen diseño, además de seguir patrones de diseño que ayuden a esto.</w:t>
      </w:r>
    </w:p>
    <w:p w14:paraId="69CD8D7B" w14:textId="77777777" w:rsidR="00613AD1" w:rsidRDefault="00613AD1" w:rsidP="00FA3E10">
      <w:pPr>
        <w:rPr>
          <w:rFonts w:cs="Calibri"/>
          <w:shd w:val="clear" w:color="auto" w:fill="FFFFFF"/>
        </w:rPr>
      </w:pPr>
      <w:r>
        <w:rPr>
          <w:rFonts w:cs="Calibri"/>
          <w:shd w:val="clear" w:color="auto" w:fill="FFFFFF"/>
        </w:rPr>
        <w:t>También seguir un desarrollo guiado por TDD es muy aconsejable, teniendo pruebas de que ciertas partes de tu proyecto funcionan bien en todo momento.</w:t>
      </w:r>
    </w:p>
    <w:p w14:paraId="40332BA0" w14:textId="09698D52" w:rsidR="00312930" w:rsidRDefault="00613AD1" w:rsidP="00FA3E10">
      <w:pPr>
        <w:rPr>
          <w:rFonts w:cs="Calibri"/>
          <w:i/>
          <w:shd w:val="clear" w:color="auto" w:fill="FFFFFF"/>
        </w:rPr>
      </w:pPr>
      <w:r>
        <w:rPr>
          <w:rFonts w:cs="Calibri"/>
          <w:shd w:val="clear" w:color="auto" w:fill="FFFFFF"/>
        </w:rPr>
        <w:t xml:space="preserve">En Butler, por ejemplo, existen varios test que se pueden ejecutar en todo momento y que se ejecutan cada vez que se compila el proyecto y ejecuta desde </w:t>
      </w:r>
      <w:proofErr w:type="spellStart"/>
      <w:r>
        <w:rPr>
          <w:rFonts w:cs="Calibri"/>
          <w:i/>
          <w:shd w:val="clear" w:color="auto" w:fill="FFFFFF"/>
        </w:rPr>
        <w:t>gradle</w:t>
      </w:r>
      <w:proofErr w:type="spellEnd"/>
      <w:r>
        <w:rPr>
          <w:rFonts w:cs="Calibri"/>
          <w:i/>
          <w:shd w:val="clear" w:color="auto" w:fill="FFFFFF"/>
        </w:rPr>
        <w:t>.</w:t>
      </w:r>
    </w:p>
    <w:p w14:paraId="715D39DA" w14:textId="77777777" w:rsidR="00613AD1" w:rsidRDefault="00613AD1" w:rsidP="00FA3E10">
      <w:pPr>
        <w:rPr>
          <w:rFonts w:cs="Calibri"/>
          <w:shd w:val="clear" w:color="auto" w:fill="FFFFFF"/>
        </w:rPr>
      </w:pPr>
      <w:r>
        <w:rPr>
          <w:rFonts w:cs="Calibri"/>
          <w:shd w:val="clear" w:color="auto" w:fill="FFFFFF"/>
        </w:rPr>
        <w:t xml:space="preserve">Se ha utilizado </w:t>
      </w:r>
      <w:proofErr w:type="spellStart"/>
      <w:r>
        <w:rPr>
          <w:rFonts w:cs="Calibri"/>
          <w:i/>
          <w:shd w:val="clear" w:color="auto" w:fill="FFFFFF"/>
        </w:rPr>
        <w:t>JUnit</w:t>
      </w:r>
      <w:proofErr w:type="spellEnd"/>
      <w:r>
        <w:rPr>
          <w:rFonts w:cs="Calibri"/>
          <w:shd w:val="clear" w:color="auto" w:fill="FFFFFF"/>
        </w:rPr>
        <w:t xml:space="preserve"> para la realización de estas pruebas.</w:t>
      </w:r>
      <w:r w:rsidR="004E1EEE">
        <w:rPr>
          <w:rFonts w:cs="Calibri"/>
          <w:shd w:val="clear" w:color="auto" w:fill="FFFFFF"/>
        </w:rPr>
        <w:t xml:space="preserve"> [W18]</w:t>
      </w:r>
    </w:p>
    <w:p w14:paraId="473196DE" w14:textId="01BF26AF" w:rsidR="00312930" w:rsidRDefault="00613AD1" w:rsidP="00FA3E10">
      <w:pPr>
        <w:rPr>
          <w:rFonts w:cs="Calibri"/>
          <w:shd w:val="clear" w:color="auto" w:fill="FFFFFF"/>
        </w:rPr>
      </w:pPr>
      <w:r>
        <w:rPr>
          <w:rFonts w:cs="Calibri"/>
          <w:shd w:val="clear" w:color="auto" w:fill="FFFFFF"/>
        </w:rPr>
        <w:t>Algún ejemplo podría ser que el validador confirme que un fichero de configuración correctamente formado confirma que lo es y que se generen los ficheros necesarios, o que otros mal formados, devuelva el fallo del fallo concreto.</w:t>
      </w:r>
    </w:p>
    <w:p w14:paraId="330F7C8F" w14:textId="1769D490" w:rsidR="00312930" w:rsidRDefault="00613AD1" w:rsidP="00FA3E10">
      <w:pPr>
        <w:rPr>
          <w:rFonts w:cs="Calibri"/>
          <w:shd w:val="clear" w:color="auto" w:fill="FFFFFF"/>
        </w:rPr>
      </w:pPr>
      <w:r>
        <w:rPr>
          <w:rFonts w:cs="Calibri"/>
          <w:shd w:val="clear" w:color="auto" w:fill="FFFFFF"/>
        </w:rPr>
        <w:t>Para tener una versión estable, se han de hacer más comprobaciones y sobretodo más exhaustivas probando todas las casuísticas.</w:t>
      </w:r>
    </w:p>
    <w:p w14:paraId="742A4566" w14:textId="3FF4B154" w:rsidR="00312930" w:rsidRDefault="00613AD1" w:rsidP="00FA3E10">
      <w:pPr>
        <w:rPr>
          <w:rFonts w:cs="Calibri"/>
          <w:shd w:val="clear" w:color="auto" w:fill="FFFFFF"/>
        </w:rPr>
      </w:pPr>
      <w:r>
        <w:rPr>
          <w:rFonts w:cs="Calibri"/>
          <w:shd w:val="clear" w:color="auto" w:fill="FFFFFF"/>
        </w:rPr>
        <w:t>Para esto lo mejor es ir testeando poco a poco durante el desarrollo</w:t>
      </w:r>
      <w:r w:rsidR="0042070C">
        <w:rPr>
          <w:rFonts w:cs="Calibri"/>
          <w:shd w:val="clear" w:color="auto" w:fill="FFFFFF"/>
        </w:rPr>
        <w:t xml:space="preserve"> a través de test unitarios, tanto de caja negra como de caja blanca. Una vez se tenga el sistema final, se debería considerar una iteración de una semana probando el sistema a fondo con todas las posibilidades posibles. Es muy importante que la persona que lo haga no sea el desarrollador porque, inconscientemente, este va a hacer que el sistema falle lo menos posible.</w:t>
      </w:r>
    </w:p>
    <w:p w14:paraId="47984E91" w14:textId="77777777" w:rsidR="00011DB4" w:rsidRDefault="00011DB4" w:rsidP="00FA3E10">
      <w:pPr>
        <w:rPr>
          <w:rFonts w:cs="Calibri"/>
          <w:shd w:val="clear" w:color="auto" w:fill="FFFFFF"/>
        </w:rPr>
      </w:pPr>
      <w:r>
        <w:rPr>
          <w:rFonts w:cs="Calibri"/>
          <w:shd w:val="clear" w:color="auto" w:fill="FFFFFF"/>
        </w:rPr>
        <w:t xml:space="preserve">En este proyecto se ha realizado sobre todo mayor inciso en este tema en Butler, dado que es el núcleo del proyecto. Y además se ha añadido mucho </w:t>
      </w:r>
      <w:proofErr w:type="spellStart"/>
      <w:r>
        <w:rPr>
          <w:rFonts w:cs="Calibri"/>
          <w:i/>
          <w:shd w:val="clear" w:color="auto" w:fill="FFFFFF"/>
        </w:rPr>
        <w:t>feedback</w:t>
      </w:r>
      <w:proofErr w:type="spellEnd"/>
      <w:r>
        <w:rPr>
          <w:rFonts w:cs="Calibri"/>
          <w:shd w:val="clear" w:color="auto" w:fill="FFFFFF"/>
        </w:rPr>
        <w:t xml:space="preserve"> frente al usuario cuando existan incongruencias o errores en los comandos que está realizando para avisar qué pasa, por qué y darle un consejo.</w:t>
      </w:r>
    </w:p>
    <w:p w14:paraId="54759B37" w14:textId="6B88A629" w:rsidR="00312930" w:rsidRDefault="00011DB4" w:rsidP="005406EA">
      <w:pPr>
        <w:rPr>
          <w:lang w:val="es-ES"/>
        </w:rPr>
      </w:pPr>
      <w:r>
        <w:rPr>
          <w:rFonts w:cs="Calibri"/>
          <w:shd w:val="clear" w:color="auto" w:fill="FFFFFF"/>
        </w:rPr>
        <w:t>Ejemplo: intentar arrancar un contenedor cuya imagen no existe. Se avisa al usuario e la situación y se le sugiere crear la imagen previa.</w:t>
      </w:r>
    </w:p>
    <w:p w14:paraId="11BA2C8E" w14:textId="2E4BFEA1" w:rsidR="006B0810" w:rsidRDefault="006B0810" w:rsidP="005406EA">
      <w:pPr>
        <w:pStyle w:val="Ttulo1"/>
        <w:rPr>
          <w:shd w:val="clear" w:color="auto" w:fill="FFFFFF"/>
        </w:rPr>
      </w:pPr>
      <w:bookmarkStart w:id="60" w:name="_Toc453868087"/>
      <w:r>
        <w:rPr>
          <w:shd w:val="clear" w:color="auto" w:fill="FFFFFF"/>
        </w:rPr>
        <w:lastRenderedPageBreak/>
        <w:t>7. Resultados</w:t>
      </w:r>
      <w:bookmarkEnd w:id="60"/>
    </w:p>
    <w:p w14:paraId="23018120" w14:textId="2808C5F1" w:rsidR="00312930" w:rsidRDefault="006F2EBF" w:rsidP="00FA3E10">
      <w:pPr>
        <w:rPr>
          <w:rFonts w:cs="Calibri"/>
          <w:shd w:val="clear" w:color="auto" w:fill="FFFFFF"/>
        </w:rPr>
      </w:pPr>
      <w:r>
        <w:rPr>
          <w:rFonts w:cs="Calibri"/>
          <w:shd w:val="clear" w:color="auto" w:fill="FFFFFF"/>
        </w:rPr>
        <w:t>El resultado obtenido es un pequeño sistema básico en comparación con lo que podría llegar a ser en un futuro, dado que en el desarrollo incremental hay funcionalidades que se han dejado para posteriores iteraciones para poder llegar a todo lo que abarca el sistema y tener mínimo una versión funcional de todo el conjunto del sistema.</w:t>
      </w:r>
    </w:p>
    <w:p w14:paraId="0BC3749B" w14:textId="2375FAEB" w:rsidR="00312930" w:rsidRDefault="006F2EBF" w:rsidP="00FA3E10">
      <w:pPr>
        <w:rPr>
          <w:rFonts w:cs="Calibri"/>
          <w:shd w:val="clear" w:color="auto" w:fill="FFFFFF"/>
        </w:rPr>
      </w:pPr>
      <w:r>
        <w:rPr>
          <w:rFonts w:cs="Calibri"/>
          <w:shd w:val="clear" w:color="auto" w:fill="FFFFFF"/>
        </w:rPr>
        <w:t xml:space="preserve">Como resultado tenemos un sistema que permite crear de forma personalizada, monitorizar </w:t>
      </w:r>
      <w:proofErr w:type="spellStart"/>
      <w:r>
        <w:rPr>
          <w:rFonts w:cs="Calibri"/>
          <w:shd w:val="clear" w:color="auto" w:fill="FFFFFF"/>
        </w:rPr>
        <w:t>crawlers</w:t>
      </w:r>
      <w:proofErr w:type="spellEnd"/>
      <w:r>
        <w:rPr>
          <w:rFonts w:cs="Calibri"/>
          <w:shd w:val="clear" w:color="auto" w:fill="FFFFFF"/>
        </w:rPr>
        <w:t xml:space="preserve"> y buscar sobre toda la información recolectada.</w:t>
      </w:r>
    </w:p>
    <w:p w14:paraId="645D18D3" w14:textId="0FEC1DDA" w:rsidR="00312930" w:rsidRDefault="006F2EBF" w:rsidP="00FA3E10">
      <w:pPr>
        <w:rPr>
          <w:rFonts w:cs="Calibri"/>
          <w:shd w:val="clear" w:color="auto" w:fill="FFFFFF"/>
        </w:rPr>
      </w:pPr>
      <w:r>
        <w:rPr>
          <w:rFonts w:cs="Calibri"/>
          <w:shd w:val="clear" w:color="auto" w:fill="FFFFFF"/>
        </w:rPr>
        <w:t>Hablando un poco en términos numéricos, se podría hablar de varios aspectos.</w:t>
      </w:r>
    </w:p>
    <w:p w14:paraId="628E5188" w14:textId="2C13C982" w:rsidR="00312930" w:rsidRDefault="006F2EBF" w:rsidP="00FA3E10">
      <w:pPr>
        <w:rPr>
          <w:rFonts w:cs="Calibri"/>
          <w:shd w:val="clear" w:color="auto" w:fill="FFFFFF"/>
        </w:rPr>
      </w:pPr>
      <w:r>
        <w:rPr>
          <w:rFonts w:cs="Calibri"/>
          <w:shd w:val="clear" w:color="auto" w:fill="FFFFFF"/>
        </w:rPr>
        <w:t>Coste de tiempo de realización de tareas sin contar el tiempo que tarda</w:t>
      </w:r>
      <w:r w:rsidR="00322616">
        <w:rPr>
          <w:rFonts w:cs="Calibri"/>
          <w:shd w:val="clear" w:color="auto" w:fill="FFFFFF"/>
        </w:rPr>
        <w:t xml:space="preserve"> el usuario en meter los datos:</w:t>
      </w:r>
    </w:p>
    <w:p w14:paraId="7EBB2E1E" w14:textId="77777777" w:rsidR="006F2EBF" w:rsidRDefault="004B634E" w:rsidP="00FA3E10">
      <w:pPr>
        <w:rPr>
          <w:rFonts w:cs="Calibri"/>
          <w:shd w:val="clear" w:color="auto" w:fill="FFFFFF"/>
        </w:rPr>
      </w:pPr>
      <w:r>
        <w:rPr>
          <w:rFonts w:cs="Calibri"/>
          <w:shd w:val="clear" w:color="auto" w:fill="FFFFFF"/>
        </w:rPr>
        <w:t>C</w:t>
      </w:r>
      <w:r w:rsidR="006F2EBF">
        <w:rPr>
          <w:rFonts w:cs="Calibri"/>
          <w:shd w:val="clear" w:color="auto" w:fill="FFFFFF"/>
        </w:rPr>
        <w:t xml:space="preserve">reación de un proyecto: </w:t>
      </w:r>
      <w:r w:rsidR="0009183F">
        <w:rPr>
          <w:rFonts w:cs="Calibri"/>
          <w:shd w:val="clear" w:color="auto" w:fill="FFFFFF"/>
        </w:rPr>
        <w:t>1.5</w:t>
      </w:r>
      <w:r w:rsidR="006F2EBF">
        <w:rPr>
          <w:rFonts w:cs="Calibri"/>
          <w:shd w:val="clear" w:color="auto" w:fill="FFFFFF"/>
        </w:rPr>
        <w:t xml:space="preserve"> segundos</w:t>
      </w:r>
    </w:p>
    <w:p w14:paraId="6DE52211" w14:textId="77777777" w:rsidR="006F2EBF" w:rsidRDefault="004B634E" w:rsidP="00FA3E10">
      <w:pPr>
        <w:rPr>
          <w:rFonts w:cs="Calibri"/>
          <w:shd w:val="clear" w:color="auto" w:fill="FFFFFF"/>
        </w:rPr>
      </w:pPr>
      <w:r>
        <w:rPr>
          <w:rFonts w:cs="Calibri"/>
          <w:shd w:val="clear" w:color="auto" w:fill="FFFFFF"/>
        </w:rPr>
        <w:t>C</w:t>
      </w:r>
      <w:r w:rsidR="006F2EBF">
        <w:rPr>
          <w:rFonts w:cs="Calibri"/>
          <w:shd w:val="clear" w:color="auto" w:fill="FFFFFF"/>
        </w:rPr>
        <w:t xml:space="preserve">reación de una imagen de </w:t>
      </w:r>
      <w:proofErr w:type="spellStart"/>
      <w:r w:rsidR="006F2EBF">
        <w:rPr>
          <w:rFonts w:cs="Calibri"/>
          <w:shd w:val="clear" w:color="auto" w:fill="FFFFFF"/>
        </w:rPr>
        <w:t>Docker</w:t>
      </w:r>
      <w:proofErr w:type="spellEnd"/>
      <w:r>
        <w:rPr>
          <w:rFonts w:cs="Calibri"/>
          <w:shd w:val="clear" w:color="auto" w:fill="FFFFFF"/>
        </w:rPr>
        <w:t xml:space="preserve"> con todo el sistema de </w:t>
      </w:r>
      <w:proofErr w:type="spellStart"/>
      <w:r>
        <w:rPr>
          <w:rFonts w:cs="Calibri"/>
          <w:shd w:val="clear" w:color="auto" w:fill="FFFFFF"/>
        </w:rPr>
        <w:t>crawling</w:t>
      </w:r>
      <w:proofErr w:type="spellEnd"/>
      <w:r>
        <w:rPr>
          <w:rFonts w:cs="Calibri"/>
          <w:shd w:val="clear" w:color="auto" w:fill="FFFFFF"/>
        </w:rPr>
        <w:t xml:space="preserve"> + </w:t>
      </w:r>
      <w:r w:rsidR="0009183F">
        <w:rPr>
          <w:rFonts w:cs="Calibri"/>
          <w:shd w:val="clear" w:color="auto" w:fill="FFFFFF"/>
        </w:rPr>
        <w:t>OS: 2.5</w:t>
      </w:r>
      <w:r w:rsidR="006F2EBF">
        <w:rPr>
          <w:rFonts w:cs="Calibri"/>
          <w:shd w:val="clear" w:color="auto" w:fill="FFFFFF"/>
        </w:rPr>
        <w:t xml:space="preserve"> segundos</w:t>
      </w:r>
    </w:p>
    <w:p w14:paraId="08DACA6B" w14:textId="6CF5F6E7" w:rsidR="00312930" w:rsidRDefault="004B634E" w:rsidP="00FA3E10">
      <w:pPr>
        <w:rPr>
          <w:rFonts w:cs="Calibri"/>
          <w:shd w:val="clear" w:color="auto" w:fill="FFFFFF"/>
        </w:rPr>
      </w:pPr>
      <w:r>
        <w:rPr>
          <w:rFonts w:cs="Calibri"/>
          <w:shd w:val="clear" w:color="auto" w:fill="FFFFFF"/>
        </w:rPr>
        <w:t>Creación</w:t>
      </w:r>
      <w:r w:rsidR="006F2EBF">
        <w:rPr>
          <w:rFonts w:cs="Calibri"/>
          <w:shd w:val="clear" w:color="auto" w:fill="FFFFFF"/>
        </w:rPr>
        <w:t xml:space="preserve"> de un contenedor de </w:t>
      </w:r>
      <w:proofErr w:type="spellStart"/>
      <w:r w:rsidR="006F2EBF">
        <w:rPr>
          <w:rFonts w:cs="Calibri"/>
          <w:shd w:val="clear" w:color="auto" w:fill="FFFFFF"/>
        </w:rPr>
        <w:t>Docker</w:t>
      </w:r>
      <w:proofErr w:type="spellEnd"/>
      <w:r w:rsidR="0009183F">
        <w:rPr>
          <w:rFonts w:cs="Calibri"/>
          <w:shd w:val="clear" w:color="auto" w:fill="FFFFFF"/>
        </w:rPr>
        <w:t xml:space="preserve"> con el </w:t>
      </w:r>
      <w:proofErr w:type="spellStart"/>
      <w:r w:rsidR="0009183F">
        <w:rPr>
          <w:rFonts w:cs="Calibri"/>
          <w:shd w:val="clear" w:color="auto" w:fill="FFFFFF"/>
        </w:rPr>
        <w:t>crawler</w:t>
      </w:r>
      <w:proofErr w:type="spellEnd"/>
      <w:r w:rsidR="0009183F">
        <w:rPr>
          <w:rFonts w:cs="Calibri"/>
          <w:shd w:val="clear" w:color="auto" w:fill="FFFFFF"/>
        </w:rPr>
        <w:t xml:space="preserve"> preparado para ejecutarse</w:t>
      </w:r>
      <w:r w:rsidR="006F2EBF">
        <w:rPr>
          <w:rFonts w:cs="Calibri"/>
          <w:shd w:val="clear" w:color="auto" w:fill="FFFFFF"/>
        </w:rPr>
        <w:t>:</w:t>
      </w:r>
      <w:r w:rsidR="0009183F">
        <w:rPr>
          <w:rFonts w:cs="Calibri"/>
          <w:shd w:val="clear" w:color="auto" w:fill="FFFFFF"/>
        </w:rPr>
        <w:t xml:space="preserve"> 1.5</w:t>
      </w:r>
      <w:r w:rsidR="006F2EBF">
        <w:rPr>
          <w:rFonts w:cs="Calibri"/>
          <w:shd w:val="clear" w:color="auto" w:fill="FFFFFF"/>
        </w:rPr>
        <w:t xml:space="preserve"> segundos</w:t>
      </w:r>
    </w:p>
    <w:p w14:paraId="4C940F96" w14:textId="3746A8C6" w:rsidR="00312930" w:rsidRDefault="0009183F" w:rsidP="00FA3E10">
      <w:pPr>
        <w:rPr>
          <w:rFonts w:cs="Calibri"/>
          <w:shd w:val="clear" w:color="auto" w:fill="FFFFFF"/>
        </w:rPr>
      </w:pPr>
      <w:r>
        <w:rPr>
          <w:rFonts w:cs="Calibri"/>
          <w:shd w:val="clear" w:color="auto" w:fill="FFFFFF"/>
        </w:rPr>
        <w:t xml:space="preserve">Respecto al motor de búsqueda creado, la búsqueda de una </w:t>
      </w:r>
      <w:proofErr w:type="spellStart"/>
      <w:r>
        <w:rPr>
          <w:rFonts w:cs="Calibri"/>
          <w:shd w:val="clear" w:color="auto" w:fill="FFFFFF"/>
        </w:rPr>
        <w:t>query</w:t>
      </w:r>
      <w:proofErr w:type="spellEnd"/>
      <w:r>
        <w:rPr>
          <w:rFonts w:cs="Calibri"/>
          <w:shd w:val="clear" w:color="auto" w:fill="FFFFFF"/>
        </w:rPr>
        <w:t xml:space="preserve"> frente a todo el contenido es instantánea previa indexación.</w:t>
      </w:r>
    </w:p>
    <w:p w14:paraId="6726C77B" w14:textId="2F334EE4" w:rsidR="00312930" w:rsidRDefault="006F2EBF" w:rsidP="00FA3E10">
      <w:pPr>
        <w:rPr>
          <w:rFonts w:cs="Calibri"/>
          <w:shd w:val="clear" w:color="auto" w:fill="FFFFFF"/>
        </w:rPr>
      </w:pPr>
      <w:r>
        <w:rPr>
          <w:rFonts w:cs="Calibri"/>
          <w:shd w:val="clear" w:color="auto" w:fill="FFFFFF"/>
        </w:rPr>
        <w:t xml:space="preserve">Este tiempo </w:t>
      </w:r>
      <w:r w:rsidR="004B634E">
        <w:rPr>
          <w:rFonts w:cs="Calibri"/>
          <w:shd w:val="clear" w:color="auto" w:fill="FFFFFF"/>
        </w:rPr>
        <w:t xml:space="preserve">se vería disminuido en 1.5 segundos, si Butler, en vez de ejecutarse desde un </w:t>
      </w:r>
      <w:proofErr w:type="spellStart"/>
      <w:r w:rsidR="004B634E" w:rsidRPr="004B634E">
        <w:rPr>
          <w:rFonts w:cs="Calibri"/>
          <w:i/>
          <w:shd w:val="clear" w:color="auto" w:fill="FFFFFF"/>
        </w:rPr>
        <w:t>jar</w:t>
      </w:r>
      <w:proofErr w:type="spellEnd"/>
      <w:r w:rsidR="004B634E">
        <w:rPr>
          <w:rFonts w:cs="Calibri"/>
          <w:shd w:val="clear" w:color="auto" w:fill="FFFFFF"/>
        </w:rPr>
        <w:t xml:space="preserve"> en el servidor, no fuera una aplicación </w:t>
      </w:r>
      <w:r w:rsidR="004B634E">
        <w:rPr>
          <w:rFonts w:cs="Calibri"/>
          <w:i/>
          <w:shd w:val="clear" w:color="auto" w:fill="FFFFFF"/>
        </w:rPr>
        <w:t>Spring Shell</w:t>
      </w:r>
      <w:r w:rsidR="004B634E">
        <w:rPr>
          <w:rFonts w:cs="Calibri"/>
          <w:shd w:val="clear" w:color="auto" w:fill="FFFFFF"/>
        </w:rPr>
        <w:t xml:space="preserve"> y el código fuente estuviera en el servidor, así la ejecución sería instantánea, pero no se tendría la versión Shell.</w:t>
      </w:r>
    </w:p>
    <w:p w14:paraId="55BF994B" w14:textId="1483A865" w:rsidR="00312930" w:rsidRDefault="00B81025" w:rsidP="00FA3E10">
      <w:pPr>
        <w:rPr>
          <w:rFonts w:cs="Calibri"/>
          <w:shd w:val="clear" w:color="auto" w:fill="FFFFFF"/>
        </w:rPr>
      </w:pPr>
      <w:r>
        <w:rPr>
          <w:rFonts w:cs="Calibri"/>
          <w:shd w:val="clear" w:color="auto" w:fill="FFFFFF"/>
        </w:rPr>
        <w:t xml:space="preserve">Las pruebas se han realizado en un ordenador Intel i7. Procesador de 4 núcleos de 1.7 </w:t>
      </w:r>
      <w:proofErr w:type="spellStart"/>
      <w:r>
        <w:rPr>
          <w:rFonts w:cs="Calibri"/>
          <w:shd w:val="clear" w:color="auto" w:fill="FFFFFF"/>
        </w:rPr>
        <w:t>Ghz</w:t>
      </w:r>
      <w:proofErr w:type="spellEnd"/>
      <w:r>
        <w:rPr>
          <w:rFonts w:cs="Calibri"/>
          <w:shd w:val="clear" w:color="auto" w:fill="FFFFFF"/>
        </w:rPr>
        <w:t>, tarjeta gráfica GTX 550.</w:t>
      </w:r>
    </w:p>
    <w:p w14:paraId="3268A365" w14:textId="3E96EF8F" w:rsidR="00312930" w:rsidRDefault="004B634E" w:rsidP="00FA3E10">
      <w:pPr>
        <w:rPr>
          <w:rFonts w:cs="Calibri"/>
          <w:shd w:val="clear" w:color="auto" w:fill="FFFFFF"/>
        </w:rPr>
      </w:pPr>
      <w:r>
        <w:rPr>
          <w:rFonts w:cs="Calibri"/>
          <w:shd w:val="clear" w:color="auto" w:fill="FFFFFF"/>
        </w:rPr>
        <w:t xml:space="preserve">La rapidez de ejecución del </w:t>
      </w:r>
      <w:proofErr w:type="spellStart"/>
      <w:r>
        <w:rPr>
          <w:rFonts w:cs="Calibri"/>
          <w:shd w:val="clear" w:color="auto" w:fill="FFFFFF"/>
        </w:rPr>
        <w:t>crawler</w:t>
      </w:r>
      <w:proofErr w:type="spellEnd"/>
      <w:r>
        <w:rPr>
          <w:rFonts w:cs="Calibri"/>
          <w:shd w:val="clear" w:color="auto" w:fill="FFFFFF"/>
        </w:rPr>
        <w:t xml:space="preserve"> ya depende de muchos factores: potencia del computador donde se esté ejecutando, dependiendo de las páginas que se visiten y su política frente a los </w:t>
      </w:r>
      <w:proofErr w:type="spellStart"/>
      <w:r>
        <w:rPr>
          <w:rFonts w:cs="Calibri"/>
          <w:shd w:val="clear" w:color="auto" w:fill="FFFFFF"/>
        </w:rPr>
        <w:t>crawlers</w:t>
      </w:r>
      <w:proofErr w:type="spellEnd"/>
      <w:r>
        <w:rPr>
          <w:rFonts w:cs="Calibri"/>
          <w:shd w:val="clear" w:color="auto" w:fill="FFFFFF"/>
        </w:rPr>
        <w:t xml:space="preserve"> (Robot.txt), si se han añadido </w:t>
      </w:r>
      <w:proofErr w:type="spellStart"/>
      <w:r>
        <w:rPr>
          <w:rFonts w:cs="Calibri"/>
          <w:shd w:val="clear" w:color="auto" w:fill="FFFFFF"/>
        </w:rPr>
        <w:t>plugins</w:t>
      </w:r>
      <w:proofErr w:type="spellEnd"/>
      <w:r>
        <w:rPr>
          <w:rFonts w:cs="Calibri"/>
          <w:shd w:val="clear" w:color="auto" w:fill="FFFFFF"/>
        </w:rPr>
        <w:t>, depende de la eficiencia de estos.</w:t>
      </w:r>
    </w:p>
    <w:p w14:paraId="735128AA" w14:textId="59A93768" w:rsidR="00312930" w:rsidRDefault="0009183F" w:rsidP="00FA3E10">
      <w:pPr>
        <w:rPr>
          <w:rFonts w:cs="Calibri"/>
          <w:shd w:val="clear" w:color="auto" w:fill="FFFFFF"/>
        </w:rPr>
      </w:pPr>
      <w:r w:rsidRPr="00FA3E10">
        <w:rPr>
          <w:rFonts w:cs="Calibri"/>
          <w:shd w:val="clear" w:color="auto" w:fill="FFFFFF"/>
        </w:rPr>
        <w:t xml:space="preserve">Pero realmente lo valioso de este proyecto, es el sistema de Butler y </w:t>
      </w:r>
      <w:proofErr w:type="spellStart"/>
      <w:r w:rsidRPr="00FA3E10">
        <w:rPr>
          <w:rFonts w:cs="Calibri"/>
          <w:shd w:val="clear" w:color="auto" w:fill="FFFFFF"/>
        </w:rPr>
        <w:t>Docker</w:t>
      </w:r>
      <w:proofErr w:type="spellEnd"/>
      <w:r w:rsidRPr="00FA3E10">
        <w:rPr>
          <w:rFonts w:cs="Calibri"/>
          <w:shd w:val="clear" w:color="auto" w:fill="FFFFFF"/>
        </w:rPr>
        <w:t xml:space="preserve"> juntos. Su utilidad, estructura, modularidad y la potencia que tiene y sobre todo que puede tener con un poco de trabajo punto</w:t>
      </w:r>
      <w:r w:rsidR="0033725A" w:rsidRPr="00FA3E10">
        <w:rPr>
          <w:rFonts w:cs="Calibri"/>
          <w:shd w:val="clear" w:color="auto" w:fill="FFFFFF"/>
        </w:rPr>
        <w:t xml:space="preserve"> </w:t>
      </w:r>
      <w:r w:rsidR="0033725A" w:rsidRPr="00FA3E10">
        <w:rPr>
          <w:rFonts w:cs="Calibri"/>
          <w:shd w:val="clear" w:color="auto" w:fill="FFFFFF"/>
        </w:rPr>
        <w:fldChar w:fldCharType="begin"/>
      </w:r>
      <w:r w:rsidR="0033725A" w:rsidRPr="00FA3E10">
        <w:rPr>
          <w:rFonts w:cs="Calibri"/>
          <w:shd w:val="clear" w:color="auto" w:fill="FFFFFF"/>
        </w:rPr>
        <w:instrText xml:space="preserve"> REF _Ref452997803 \h </w:instrText>
      </w:r>
      <w:r w:rsidR="00FA3E10" w:rsidRPr="00FA3E10">
        <w:rPr>
          <w:rFonts w:cs="Calibri"/>
          <w:shd w:val="clear" w:color="auto" w:fill="FFFFFF"/>
        </w:rPr>
        <w:instrText xml:space="preserve"> \* MERGEFORMAT </w:instrText>
      </w:r>
      <w:r w:rsidR="0033725A" w:rsidRPr="00FA3E10">
        <w:rPr>
          <w:rFonts w:cs="Calibri"/>
          <w:shd w:val="clear" w:color="auto" w:fill="FFFFFF"/>
        </w:rPr>
      </w:r>
      <w:r w:rsidR="0033725A" w:rsidRPr="00FA3E10">
        <w:rPr>
          <w:rFonts w:cs="Calibri"/>
          <w:shd w:val="clear" w:color="auto" w:fill="FFFFFF"/>
        </w:rPr>
        <w:fldChar w:fldCharType="separate"/>
      </w:r>
      <w:ins w:id="61" w:author="Iñigo Alonso" w:date="2016-06-16T20:28:00Z">
        <w:r w:rsidR="00782CD7" w:rsidRPr="00782CD7">
          <w:rPr>
            <w:lang w:val="es-ES"/>
            <w:rPrChange w:id="62" w:author="Iñigo Alonso" w:date="2016-06-16T20:28:00Z">
              <w:rPr>
                <w:i/>
                <w:lang w:val="es-ES"/>
              </w:rPr>
            </w:rPrChange>
          </w:rPr>
          <w:t>8.1 Trabajo futuro</w:t>
        </w:r>
      </w:ins>
      <w:del w:id="63" w:author="Iñigo Alonso" w:date="2016-06-16T20:28:00Z">
        <w:r w:rsidR="00CD2F44" w:rsidRPr="00CD2F44" w:rsidDel="00782CD7">
          <w:rPr>
            <w:lang w:val="es-ES"/>
          </w:rPr>
          <w:delText>8.1 Trabajo futuro</w:delText>
        </w:r>
      </w:del>
      <w:r w:rsidR="0033725A" w:rsidRPr="00FA3E10">
        <w:rPr>
          <w:rFonts w:cs="Calibri"/>
          <w:shd w:val="clear" w:color="auto" w:fill="FFFFFF"/>
        </w:rPr>
        <w:fldChar w:fldCharType="end"/>
      </w:r>
      <w:r w:rsidRPr="00FA3E10">
        <w:rPr>
          <w:rFonts w:cs="Calibri"/>
          <w:shd w:val="clear" w:color="auto" w:fill="FFFFFF"/>
        </w:rPr>
        <w:t>.</w:t>
      </w:r>
    </w:p>
    <w:p w14:paraId="7ECCCA14" w14:textId="77777777" w:rsidR="00322616" w:rsidRDefault="00322616" w:rsidP="00FA3E10">
      <w:pPr>
        <w:rPr>
          <w:rFonts w:cs="Calibri"/>
          <w:shd w:val="clear" w:color="auto" w:fill="FFFFFF"/>
        </w:rPr>
      </w:pPr>
      <w:r>
        <w:rPr>
          <w:rFonts w:cs="Calibri"/>
          <w:shd w:val="clear" w:color="auto" w:fill="FFFFFF"/>
        </w:rPr>
        <w:t xml:space="preserve">Aquí se puede ver un ejemplo del resultado final del sistema: </w:t>
      </w:r>
    </w:p>
    <w:p w14:paraId="7C231AA9" w14:textId="4312B4F5" w:rsidR="00312930" w:rsidRDefault="005406EA" w:rsidP="005406EA">
      <w:pPr>
        <w:rPr>
          <w:lang w:val="es-ES"/>
        </w:rPr>
      </w:pPr>
      <w:hyperlink r:id="rId13" w:history="1">
        <w:r w:rsidR="00322616" w:rsidRPr="00C527A6">
          <w:rPr>
            <w:rStyle w:val="Hipervnculo"/>
            <w:rFonts w:cs="Calibri"/>
            <w:shd w:val="clear" w:color="auto" w:fill="FFFFFF"/>
          </w:rPr>
          <w:t>https://www.youtube.com/watch?v=L644A6WNCvI</w:t>
        </w:r>
      </w:hyperlink>
      <w:r w:rsidR="00322616">
        <w:rPr>
          <w:rFonts w:cs="Calibri"/>
          <w:shd w:val="clear" w:color="auto" w:fill="FFFFFF"/>
        </w:rPr>
        <w:t xml:space="preserve"> </w:t>
      </w:r>
    </w:p>
    <w:p w14:paraId="749BD704" w14:textId="1994BB8D" w:rsidR="006B0810" w:rsidRDefault="006B0810" w:rsidP="005406EA">
      <w:pPr>
        <w:pStyle w:val="Ttulo1"/>
        <w:rPr>
          <w:lang w:val="es-ES"/>
        </w:rPr>
      </w:pPr>
      <w:bookmarkStart w:id="64" w:name="_Toc453868088"/>
      <w:r>
        <w:rPr>
          <w:lang w:val="es-ES"/>
        </w:rPr>
        <w:lastRenderedPageBreak/>
        <w:t>8. Conclusiones</w:t>
      </w:r>
      <w:bookmarkEnd w:id="64"/>
    </w:p>
    <w:p w14:paraId="01E6EFBB" w14:textId="4978DF4E" w:rsidR="00312930" w:rsidRDefault="005B3725" w:rsidP="00FA3E10">
      <w:pPr>
        <w:rPr>
          <w:lang w:val="es-ES"/>
        </w:rPr>
      </w:pPr>
      <w:r w:rsidRPr="00220849">
        <w:rPr>
          <w:lang w:val="es-ES"/>
        </w:rPr>
        <w:t xml:space="preserve">En este proyecto se ha conseguido unificar la potencia y flexibilidad de </w:t>
      </w:r>
      <w:proofErr w:type="spellStart"/>
      <w:r w:rsidRPr="00220849">
        <w:rPr>
          <w:lang w:val="es-ES"/>
        </w:rPr>
        <w:t>Docker</w:t>
      </w:r>
      <w:proofErr w:type="spellEnd"/>
      <w:r w:rsidRPr="00220849">
        <w:rPr>
          <w:lang w:val="es-ES"/>
        </w:rPr>
        <w:t xml:space="preserve"> con un sistema que necesita de esta potencia, y que para según qué tipo de empresas especializadas en sistemas de la información puede ser clave para ahorrar muchísimo tiempo o no depender de empresas externas gracias a ser un proyecto de software libre.</w:t>
      </w:r>
    </w:p>
    <w:p w14:paraId="1387861E" w14:textId="7D320BEA" w:rsidR="00312930" w:rsidRDefault="001B1B50" w:rsidP="00FA3E10">
      <w:pPr>
        <w:rPr>
          <w:lang w:val="es-ES"/>
        </w:rPr>
      </w:pPr>
      <w:r w:rsidRPr="00220849">
        <w:rPr>
          <w:lang w:val="es-ES"/>
        </w:rPr>
        <w:t xml:space="preserve">El proceso costoso de crear </w:t>
      </w:r>
      <w:proofErr w:type="spellStart"/>
      <w:r w:rsidRPr="00220849">
        <w:rPr>
          <w:lang w:val="es-ES"/>
        </w:rPr>
        <w:t>crawlers</w:t>
      </w:r>
      <w:proofErr w:type="spellEnd"/>
      <w:r w:rsidRPr="00220849">
        <w:rPr>
          <w:lang w:val="es-ES"/>
        </w:rPr>
        <w:t xml:space="preserve"> personalizados, se ve solucionado a través de Butler, un sistema que permite, tanto vía web como vía línea de comandos, crear y personalizar tus propios </w:t>
      </w:r>
      <w:proofErr w:type="spellStart"/>
      <w:r w:rsidRPr="00220849">
        <w:rPr>
          <w:lang w:val="es-ES"/>
        </w:rPr>
        <w:t>crawlers</w:t>
      </w:r>
      <w:proofErr w:type="spellEnd"/>
      <w:r w:rsidRPr="00220849">
        <w:rPr>
          <w:lang w:val="es-ES"/>
        </w:rPr>
        <w:t xml:space="preserve"> y poder monitorizar su estado y con un motor de búsqueda propio sobre la información recolectada.</w:t>
      </w:r>
    </w:p>
    <w:p w14:paraId="5130F4AE" w14:textId="12597F62" w:rsidR="00312930" w:rsidRDefault="001B1B50" w:rsidP="00FA3E10">
      <w:pPr>
        <w:rPr>
          <w:lang w:val="es-ES"/>
        </w:rPr>
      </w:pPr>
      <w:r w:rsidRPr="00220849">
        <w:rPr>
          <w:lang w:val="es-ES"/>
        </w:rPr>
        <w:t xml:space="preserve">A través de un proceso sencillo con un DSL propio, el usuario puede crear casi instantáneamente sus </w:t>
      </w:r>
      <w:proofErr w:type="spellStart"/>
      <w:r w:rsidRPr="00220849">
        <w:rPr>
          <w:lang w:val="es-ES"/>
        </w:rPr>
        <w:t>crawlers</w:t>
      </w:r>
      <w:proofErr w:type="spellEnd"/>
      <w:r w:rsidRPr="00220849">
        <w:rPr>
          <w:lang w:val="es-ES"/>
        </w:rPr>
        <w:t xml:space="preserve"> incluso pudiéndoles inyectar código propio (los </w:t>
      </w:r>
      <w:proofErr w:type="spellStart"/>
      <w:r w:rsidRPr="00220849">
        <w:rPr>
          <w:lang w:val="es-ES"/>
        </w:rPr>
        <w:t>plugins</w:t>
      </w:r>
      <w:proofErr w:type="spellEnd"/>
      <w:r w:rsidRPr="00220849">
        <w:rPr>
          <w:lang w:val="es-ES"/>
        </w:rPr>
        <w:t>)</w:t>
      </w:r>
      <w:r w:rsidR="00C4705A" w:rsidRPr="00220849">
        <w:rPr>
          <w:lang w:val="es-ES"/>
        </w:rPr>
        <w:t xml:space="preserve">, haciéndole posible poder obtener información que otros motores de búsquedas de otras empresas conocidas como </w:t>
      </w:r>
      <w:r w:rsidR="00C4705A" w:rsidRPr="00220849">
        <w:rPr>
          <w:i/>
          <w:lang w:val="es-ES"/>
        </w:rPr>
        <w:t>Google</w:t>
      </w:r>
      <w:r w:rsidR="00C4705A" w:rsidRPr="00220849">
        <w:rPr>
          <w:lang w:val="es-ES"/>
        </w:rPr>
        <w:t>, no llegan.</w:t>
      </w:r>
    </w:p>
    <w:p w14:paraId="5E27A880" w14:textId="5F8891B1" w:rsidR="00312930" w:rsidRDefault="00C4705A" w:rsidP="00FA3E10">
      <w:pPr>
        <w:rPr>
          <w:lang w:val="es-ES"/>
        </w:rPr>
      </w:pPr>
      <w:r w:rsidRPr="00220849">
        <w:rPr>
          <w:lang w:val="es-ES"/>
        </w:rPr>
        <w:t xml:space="preserve">A pesar de haber obtenido un resultado más que gratificante, este proyecto, para poder tener un nivel competitivo y de utilidad real, necesita ser mejorado en algunos campos </w:t>
      </w:r>
      <w:r w:rsidR="0033725A">
        <w:rPr>
          <w:i/>
          <w:lang w:val="es-ES"/>
        </w:rPr>
        <w:t xml:space="preserve">punto </w:t>
      </w:r>
      <w:r w:rsidR="0033725A">
        <w:rPr>
          <w:i/>
          <w:lang w:val="es-ES"/>
        </w:rPr>
        <w:fldChar w:fldCharType="begin"/>
      </w:r>
      <w:r w:rsidR="0033725A">
        <w:rPr>
          <w:i/>
          <w:lang w:val="es-ES"/>
        </w:rPr>
        <w:instrText xml:space="preserve"> REF _Ref452997823 \h </w:instrText>
      </w:r>
      <w:r w:rsidR="00FA3E10">
        <w:rPr>
          <w:i/>
          <w:lang w:val="es-ES"/>
        </w:rPr>
        <w:instrText xml:space="preserve"> \* MERGEFORMAT </w:instrText>
      </w:r>
      <w:r w:rsidR="0033725A">
        <w:rPr>
          <w:i/>
          <w:lang w:val="es-ES"/>
        </w:rPr>
      </w:r>
      <w:r w:rsidR="0033725A">
        <w:rPr>
          <w:i/>
          <w:lang w:val="es-ES"/>
        </w:rPr>
        <w:fldChar w:fldCharType="separate"/>
      </w:r>
      <w:ins w:id="65" w:author="Iñigo Alonso" w:date="2016-06-16T20:28:00Z">
        <w:r w:rsidR="00782CD7">
          <w:rPr>
            <w:i/>
            <w:lang w:val="es-ES"/>
          </w:rPr>
          <w:t>8.1</w:t>
        </w:r>
        <w:r w:rsidR="00782CD7" w:rsidRPr="00A4681B">
          <w:rPr>
            <w:i/>
            <w:lang w:val="es-ES"/>
          </w:rPr>
          <w:t xml:space="preserve"> Trabajo futuro</w:t>
        </w:r>
      </w:ins>
      <w:del w:id="66" w:author="Iñigo Alonso" w:date="2016-06-16T20:28:00Z">
        <w:r w:rsidR="00CD2F44" w:rsidDel="00782CD7">
          <w:rPr>
            <w:i/>
            <w:lang w:val="es-ES"/>
          </w:rPr>
          <w:delText>8.1</w:delText>
        </w:r>
        <w:r w:rsidR="00CD2F44" w:rsidRPr="00A4681B" w:rsidDel="00782CD7">
          <w:rPr>
            <w:i/>
            <w:lang w:val="es-ES"/>
          </w:rPr>
          <w:delText xml:space="preserve"> Trabajo futuro</w:delText>
        </w:r>
      </w:del>
      <w:r w:rsidR="0033725A">
        <w:rPr>
          <w:i/>
          <w:lang w:val="es-ES"/>
        </w:rPr>
        <w:fldChar w:fldCharType="end"/>
      </w:r>
      <w:r w:rsidRPr="00220849">
        <w:rPr>
          <w:lang w:val="es-ES"/>
        </w:rPr>
        <w:t>.</w:t>
      </w:r>
    </w:p>
    <w:p w14:paraId="6D5C24C7" w14:textId="77777777" w:rsidR="00B81025" w:rsidRPr="00B81025" w:rsidRDefault="00B81025" w:rsidP="00FA3E10">
      <w:pPr>
        <w:rPr>
          <w:i/>
          <w:lang w:val="es-ES"/>
        </w:rPr>
      </w:pPr>
      <w:r>
        <w:rPr>
          <w:lang w:val="es-ES"/>
        </w:rPr>
        <w:t xml:space="preserve">La duración del proyecto y el reparto del tiempo en diferentes tareas aparece en el </w:t>
      </w:r>
      <w:r>
        <w:rPr>
          <w:i/>
          <w:lang w:val="es-ES"/>
        </w:rPr>
        <w:t>Anexo F.</w:t>
      </w:r>
    </w:p>
    <w:p w14:paraId="327828EB" w14:textId="4CED234D" w:rsidR="00312930" w:rsidRDefault="00C72E33" w:rsidP="00FA3E10">
      <w:pPr>
        <w:pStyle w:val="Ttulo2"/>
        <w:rPr>
          <w:i w:val="0"/>
          <w:lang w:val="es-ES"/>
        </w:rPr>
      </w:pPr>
      <w:bookmarkStart w:id="67" w:name="_Ref452997803"/>
      <w:bookmarkStart w:id="68" w:name="_Ref452997823"/>
      <w:bookmarkStart w:id="69" w:name="_Toc453868089"/>
      <w:r>
        <w:rPr>
          <w:i w:val="0"/>
          <w:lang w:val="es-ES"/>
        </w:rPr>
        <w:t>8.1</w:t>
      </w:r>
      <w:r w:rsidR="00F822CF" w:rsidRPr="00A4681B">
        <w:rPr>
          <w:i w:val="0"/>
          <w:lang w:val="es-ES"/>
        </w:rPr>
        <w:t xml:space="preserve"> Trabajo futuro</w:t>
      </w:r>
      <w:bookmarkEnd w:id="67"/>
      <w:bookmarkEnd w:id="68"/>
      <w:bookmarkEnd w:id="69"/>
    </w:p>
    <w:p w14:paraId="46C680DC" w14:textId="25D0259C" w:rsidR="00312930" w:rsidRDefault="008D5CA0" w:rsidP="00FA3E10">
      <w:pPr>
        <w:rPr>
          <w:lang w:val="es-ES"/>
        </w:rPr>
      </w:pPr>
      <w:r w:rsidRPr="00220849">
        <w:rPr>
          <w:lang w:val="es-ES"/>
        </w:rPr>
        <w:t>Se ha construido un sistema básico, pero la idea inicial y sobre la que se ha construido era un sistema más grande, que dado el peso de este trabajo no era viable realizar, pero sí que se ha logrado tener un sistema final potente y útil, y el cual, sería muy fácil de evolucionar a algo más grande tal como ha sido diseñado.</w:t>
      </w:r>
    </w:p>
    <w:p w14:paraId="484A4852" w14:textId="4C2E0E95" w:rsidR="00312930" w:rsidRDefault="008D5CA0" w:rsidP="00FA3E10">
      <w:pPr>
        <w:rPr>
          <w:lang w:val="es-ES"/>
        </w:rPr>
      </w:pPr>
      <w:r w:rsidRPr="00220849">
        <w:rPr>
          <w:lang w:val="es-ES"/>
        </w:rPr>
        <w:t>Las ideas que se quería haber podido tener tiempo para implementar en el sistema para dotarle de una gran capacidad son:</w:t>
      </w:r>
    </w:p>
    <w:p w14:paraId="64C547CE" w14:textId="751A50C0" w:rsidR="00312930" w:rsidRDefault="00B30A6D" w:rsidP="00FA3E10">
      <w:pPr>
        <w:numPr>
          <w:ilvl w:val="0"/>
          <w:numId w:val="21"/>
        </w:numPr>
        <w:rPr>
          <w:lang w:val="es-ES"/>
        </w:rPr>
      </w:pPr>
      <w:r w:rsidRPr="00220849">
        <w:rPr>
          <w:lang w:val="es-ES"/>
        </w:rPr>
        <w:t xml:space="preserve">Mayor </w:t>
      </w:r>
      <w:proofErr w:type="spellStart"/>
      <w:r w:rsidRPr="00220849">
        <w:rPr>
          <w:lang w:val="es-ES"/>
        </w:rPr>
        <w:t>configurabilidad</w:t>
      </w:r>
      <w:proofErr w:type="spellEnd"/>
      <w:r w:rsidRPr="00220849">
        <w:rPr>
          <w:lang w:val="es-ES"/>
        </w:rPr>
        <w:t xml:space="preserve"> en Butler. Aumentar el DSL para que soporte más opciones en la configuración.</w:t>
      </w:r>
    </w:p>
    <w:p w14:paraId="7F6097C1" w14:textId="39D0B4C6" w:rsidR="00312930" w:rsidRDefault="00B30A6D" w:rsidP="00FA3E10">
      <w:pPr>
        <w:numPr>
          <w:ilvl w:val="0"/>
          <w:numId w:val="21"/>
        </w:numPr>
        <w:rPr>
          <w:lang w:val="es-ES"/>
        </w:rPr>
      </w:pPr>
      <w:r w:rsidRPr="00220849">
        <w:rPr>
          <w:lang w:val="es-ES"/>
        </w:rPr>
        <w:t xml:space="preserve">Aumentar el número de sistemas de </w:t>
      </w:r>
      <w:proofErr w:type="spellStart"/>
      <w:r w:rsidRPr="00220849">
        <w:rPr>
          <w:lang w:val="es-ES"/>
        </w:rPr>
        <w:t>crawling</w:t>
      </w:r>
      <w:proofErr w:type="spellEnd"/>
      <w:r w:rsidRPr="00220849">
        <w:rPr>
          <w:lang w:val="es-ES"/>
        </w:rPr>
        <w:t xml:space="preserve"> y S.O. que se pueden seleccionar, ahora mismo tan solo se puede elegir </w:t>
      </w:r>
      <w:proofErr w:type="spellStart"/>
      <w:r w:rsidRPr="00220849">
        <w:rPr>
          <w:i/>
          <w:lang w:val="es-ES"/>
        </w:rPr>
        <w:t>Nutch</w:t>
      </w:r>
      <w:proofErr w:type="spellEnd"/>
      <w:r w:rsidRPr="00220849">
        <w:rPr>
          <w:lang w:val="es-ES"/>
        </w:rPr>
        <w:t xml:space="preserve"> y </w:t>
      </w:r>
      <w:r w:rsidRPr="00220849">
        <w:rPr>
          <w:i/>
          <w:lang w:val="es-ES"/>
        </w:rPr>
        <w:t>Ubuntu.</w:t>
      </w:r>
    </w:p>
    <w:p w14:paraId="69C2B257" w14:textId="633B506B" w:rsidR="00312930" w:rsidRDefault="00B30A6D" w:rsidP="00FA3E10">
      <w:pPr>
        <w:numPr>
          <w:ilvl w:val="0"/>
          <w:numId w:val="21"/>
        </w:numPr>
        <w:rPr>
          <w:lang w:val="es-ES"/>
        </w:rPr>
      </w:pPr>
      <w:r w:rsidRPr="00220849">
        <w:rPr>
          <w:lang w:val="es-ES"/>
        </w:rPr>
        <w:t xml:space="preserve">Cambiar la estructura del sistema a un sistema distribuido tal como se ha </w:t>
      </w:r>
      <w:r w:rsidRPr="00932913">
        <w:rPr>
          <w:lang w:val="es-ES"/>
        </w:rPr>
        <w:t xml:space="preserve">mencionado </w:t>
      </w:r>
      <w:r w:rsidR="00CD3317" w:rsidRPr="00932913">
        <w:rPr>
          <w:lang w:val="es-ES"/>
        </w:rPr>
        <w:t xml:space="preserve">en </w:t>
      </w:r>
      <w:r w:rsidR="009C258B">
        <w:rPr>
          <w:rFonts w:cs="Calibri"/>
          <w:lang w:val="es-ES"/>
        </w:rPr>
        <w:fldChar w:fldCharType="begin"/>
      </w:r>
      <w:r w:rsidR="009C258B">
        <w:rPr>
          <w:rFonts w:cs="Calibri"/>
          <w:lang w:val="es-ES"/>
        </w:rPr>
        <w:instrText xml:space="preserve"> REF _Ref453872124 \h </w:instrText>
      </w:r>
      <w:r w:rsidR="009C258B">
        <w:rPr>
          <w:rFonts w:cs="Calibri"/>
          <w:lang w:val="es-ES"/>
        </w:rPr>
      </w:r>
      <w:r w:rsidR="009C258B">
        <w:rPr>
          <w:rFonts w:cs="Calibri"/>
          <w:lang w:val="es-ES"/>
        </w:rPr>
        <w:fldChar w:fldCharType="separate"/>
      </w:r>
      <w:r w:rsidR="00782CD7">
        <w:rPr>
          <w:lang w:val="es-ES"/>
        </w:rPr>
        <w:t>4. Tecnologías usadas</w:t>
      </w:r>
      <w:r w:rsidR="009C258B">
        <w:rPr>
          <w:rFonts w:cs="Calibri"/>
          <w:lang w:val="es-ES"/>
        </w:rPr>
        <w:fldChar w:fldCharType="end"/>
      </w:r>
      <w:r w:rsidR="009C258B">
        <w:rPr>
          <w:rFonts w:cs="Calibri"/>
          <w:lang w:val="es-ES"/>
        </w:rPr>
        <w:t>.</w:t>
      </w:r>
      <w:r w:rsidRPr="00932913">
        <w:rPr>
          <w:lang w:val="es-ES"/>
        </w:rPr>
        <w:t xml:space="preserve">, haciendo que los contenedores de </w:t>
      </w:r>
      <w:proofErr w:type="spellStart"/>
      <w:r w:rsidRPr="00932913">
        <w:rPr>
          <w:lang w:val="es-ES"/>
        </w:rPr>
        <w:t>Docker</w:t>
      </w:r>
      <w:proofErr w:type="spellEnd"/>
      <w:r w:rsidRPr="00932913">
        <w:rPr>
          <w:lang w:val="es-ES"/>
        </w:rPr>
        <w:t xml:space="preserve"> se ejecuten en máquinas externas.</w:t>
      </w:r>
    </w:p>
    <w:p w14:paraId="2A9C838E" w14:textId="5D68D838" w:rsidR="00312930" w:rsidRDefault="00B30A6D" w:rsidP="00FA3E10">
      <w:pPr>
        <w:numPr>
          <w:ilvl w:val="0"/>
          <w:numId w:val="21"/>
        </w:numPr>
        <w:rPr>
          <w:lang w:val="es-ES"/>
        </w:rPr>
      </w:pPr>
      <w:r w:rsidRPr="00220849">
        <w:rPr>
          <w:lang w:val="es-ES"/>
        </w:rPr>
        <w:t>Integrar un sistema HDFS en el servidor central sustituyendo al FS actual.</w:t>
      </w:r>
    </w:p>
    <w:p w14:paraId="516FAC10" w14:textId="0486042D" w:rsidR="00312930" w:rsidRDefault="00B30A6D" w:rsidP="00FA3E10">
      <w:pPr>
        <w:numPr>
          <w:ilvl w:val="0"/>
          <w:numId w:val="21"/>
        </w:numPr>
        <w:rPr>
          <w:lang w:val="es-ES"/>
        </w:rPr>
      </w:pPr>
      <w:r w:rsidRPr="00220849">
        <w:rPr>
          <w:lang w:val="es-ES"/>
        </w:rPr>
        <w:lastRenderedPageBreak/>
        <w:t xml:space="preserve">Integrar en el servidor central </w:t>
      </w:r>
      <w:proofErr w:type="spellStart"/>
      <w:r w:rsidRPr="00220849">
        <w:rPr>
          <w:lang w:val="es-ES"/>
        </w:rPr>
        <w:t>Solr</w:t>
      </w:r>
      <w:proofErr w:type="spellEnd"/>
      <w:r w:rsidRPr="00220849">
        <w:rPr>
          <w:lang w:val="es-ES"/>
        </w:rPr>
        <w:t xml:space="preserve"> (esto no sé si sería viable) una vez integrado el HDFS.</w:t>
      </w:r>
    </w:p>
    <w:p w14:paraId="4428B49C" w14:textId="4C35B816" w:rsidR="00312930" w:rsidRDefault="00B30A6D" w:rsidP="00FA3E10">
      <w:pPr>
        <w:numPr>
          <w:ilvl w:val="0"/>
          <w:numId w:val="21"/>
        </w:numPr>
        <w:rPr>
          <w:lang w:val="es-ES"/>
        </w:rPr>
      </w:pPr>
      <w:r w:rsidRPr="00220849">
        <w:rPr>
          <w:lang w:val="es-ES"/>
        </w:rPr>
        <w:t>Aumentar opcionalidades de monitorización, realizarlas más a tiempo real con sockets o colas de mensajes.</w:t>
      </w:r>
    </w:p>
    <w:p w14:paraId="6D4091A3" w14:textId="3E4DC404" w:rsidR="00312930" w:rsidRDefault="00B30A6D" w:rsidP="00FA3E10">
      <w:pPr>
        <w:numPr>
          <w:ilvl w:val="0"/>
          <w:numId w:val="21"/>
        </w:numPr>
        <w:rPr>
          <w:lang w:val="es-ES"/>
        </w:rPr>
      </w:pPr>
      <w:r w:rsidRPr="00220849">
        <w:rPr>
          <w:lang w:val="es-ES"/>
        </w:rPr>
        <w:t xml:space="preserve">Añadir nuevas funcionalidades como, por ejemplo, un </w:t>
      </w:r>
      <w:proofErr w:type="spellStart"/>
      <w:r w:rsidRPr="00220849">
        <w:rPr>
          <w:lang w:val="es-ES"/>
        </w:rPr>
        <w:t>recomendador</w:t>
      </w:r>
      <w:proofErr w:type="spellEnd"/>
      <w:r w:rsidRPr="00220849">
        <w:rPr>
          <w:lang w:val="es-ES"/>
        </w:rPr>
        <w:t xml:space="preserve"> de configuraciones, o un sistema de búsqueda general sobre toda la información recogida de todos (previa aceptación del usuario).</w:t>
      </w:r>
    </w:p>
    <w:p w14:paraId="5C71E2B5" w14:textId="570CDFD0" w:rsidR="00312930" w:rsidRDefault="00C72E33" w:rsidP="00FA3E10">
      <w:pPr>
        <w:pStyle w:val="Ttulo2"/>
        <w:rPr>
          <w:i w:val="0"/>
          <w:lang w:val="es-ES"/>
        </w:rPr>
      </w:pPr>
      <w:bookmarkStart w:id="70" w:name="_Toc453868090"/>
      <w:r>
        <w:rPr>
          <w:i w:val="0"/>
          <w:lang w:val="es-ES"/>
        </w:rPr>
        <w:t>8.2</w:t>
      </w:r>
      <w:r w:rsidR="00F822CF" w:rsidRPr="00A4681B">
        <w:rPr>
          <w:i w:val="0"/>
          <w:lang w:val="es-ES"/>
        </w:rPr>
        <w:t xml:space="preserve"> Valoración personal</w:t>
      </w:r>
      <w:bookmarkEnd w:id="70"/>
    </w:p>
    <w:p w14:paraId="4632EACD" w14:textId="3D3FECF8" w:rsidR="00312930" w:rsidRDefault="008919DC" w:rsidP="0035361D">
      <w:pPr>
        <w:rPr>
          <w:rFonts w:cs="Calibri"/>
          <w:shd w:val="clear" w:color="auto" w:fill="FFFFFF"/>
        </w:rPr>
      </w:pPr>
      <w:r>
        <w:rPr>
          <w:rFonts w:cs="Calibri"/>
          <w:shd w:val="clear" w:color="auto" w:fill="FFFFFF"/>
        </w:rPr>
        <w:t>Una vez explicadas las conclusiones y el trabajo futuro, la valoración personal del proyecto, es totalmente positiva.</w:t>
      </w:r>
    </w:p>
    <w:p w14:paraId="59AAD7D7" w14:textId="5872C806" w:rsidR="008919DC" w:rsidRDefault="008919DC" w:rsidP="005406EA">
      <w:pPr>
        <w:rPr>
          <w:rFonts w:cs="Calibri"/>
          <w:shd w:val="clear" w:color="auto" w:fill="FFFFFF"/>
        </w:rPr>
      </w:pPr>
      <w:r>
        <w:rPr>
          <w:rFonts w:cs="Calibri"/>
          <w:shd w:val="clear" w:color="auto" w:fill="FFFFFF"/>
        </w:rPr>
        <w:t>Se han cumplido todos los objetivos que se propusieron en un principio sin excepción.</w:t>
      </w:r>
    </w:p>
    <w:p w14:paraId="2A669E5B" w14:textId="63A65EB7" w:rsidR="00312930" w:rsidRDefault="008919DC" w:rsidP="0035361D">
      <w:pPr>
        <w:rPr>
          <w:rFonts w:cs="Calibri"/>
          <w:shd w:val="clear" w:color="auto" w:fill="FFFFFF"/>
        </w:rPr>
      </w:pPr>
      <w:r>
        <w:rPr>
          <w:rFonts w:cs="Calibri"/>
          <w:shd w:val="clear" w:color="auto" w:fill="FFFFFF"/>
        </w:rPr>
        <w:t>He aprendido a realizar proyectos de mayor envergadura a los trabajos de universidad, utilizando un desarrollo incremental y el uso de pequeñas iteraciones en el desarrollo.</w:t>
      </w:r>
    </w:p>
    <w:p w14:paraId="3DD5C168" w14:textId="2A7705AC" w:rsidR="00312930" w:rsidRDefault="008919DC" w:rsidP="0035361D">
      <w:pPr>
        <w:rPr>
          <w:rFonts w:cs="Calibri"/>
          <w:shd w:val="clear" w:color="auto" w:fill="FFFFFF"/>
        </w:rPr>
      </w:pPr>
      <w:r>
        <w:rPr>
          <w:rFonts w:cs="Calibri"/>
          <w:shd w:val="clear" w:color="auto" w:fill="FFFFFF"/>
        </w:rPr>
        <w:t>He aprendido muchas tecnologías nuevas para mí y para las que no eran nuevas, he mejorado mi experiencia respecto a ellas, ya que era mínima porque no suelo hacer desarrollo web ni utilizar patrones de diseño.</w:t>
      </w:r>
    </w:p>
    <w:p w14:paraId="4C697D09" w14:textId="22E612C5" w:rsidR="00312930" w:rsidRDefault="008E353D" w:rsidP="0035361D">
      <w:pPr>
        <w:rPr>
          <w:rFonts w:cs="Calibri"/>
          <w:shd w:val="clear" w:color="auto" w:fill="FFFFFF"/>
        </w:rPr>
      </w:pPr>
      <w:r>
        <w:rPr>
          <w:rFonts w:cs="Calibri"/>
          <w:shd w:val="clear" w:color="auto" w:fill="FFFFFF"/>
        </w:rPr>
        <w:t>He</w:t>
      </w:r>
      <w:r w:rsidR="008919DC">
        <w:rPr>
          <w:rFonts w:cs="Calibri"/>
          <w:shd w:val="clear" w:color="auto" w:fill="FFFFFF"/>
        </w:rPr>
        <w:t xml:space="preserve"> mejorado mucho el hecho de enfrentarme a nuevas tecnologías y adaptarme más rápido a ellas.</w:t>
      </w:r>
    </w:p>
    <w:p w14:paraId="05EE9C56" w14:textId="71A7921D" w:rsidR="00312930" w:rsidRDefault="008919DC" w:rsidP="0035361D">
      <w:pPr>
        <w:rPr>
          <w:rFonts w:cs="Calibri"/>
          <w:shd w:val="clear" w:color="auto" w:fill="FFFFFF"/>
        </w:rPr>
      </w:pPr>
      <w:r>
        <w:rPr>
          <w:rFonts w:cs="Calibri"/>
          <w:shd w:val="clear" w:color="auto" w:fill="FFFFFF"/>
        </w:rPr>
        <w:t>Sobretodo personalmente, he descubierto, respecto al desarrollo web, hacia donde van más mis preferencias, que era también uno de mis objetivos personales para este proyecto.</w:t>
      </w:r>
    </w:p>
    <w:p w14:paraId="0EFBFE80" w14:textId="449D4EF5" w:rsidR="006B0810" w:rsidRDefault="008E353D" w:rsidP="005406EA">
      <w:pPr>
        <w:rPr>
          <w:rFonts w:cs="Calibri"/>
          <w:shd w:val="clear" w:color="auto" w:fill="FFFFFF"/>
        </w:rPr>
      </w:pPr>
      <w:r>
        <w:rPr>
          <w:rFonts w:cs="Calibri"/>
          <w:shd w:val="clear" w:color="auto" w:fill="FFFFFF"/>
        </w:rPr>
        <w:t>El estudio previo sobre trabajos anteriores. Probar sobre sistemas ya implementados, trastear sobre ellos para intentar sacar el máximo de cada uno de ellos para aportar a mi proyecto, tampoco lo había hecho tan a fondo y la verdad es que se aprende mucho.</w:t>
      </w:r>
    </w:p>
    <w:p w14:paraId="38805038" w14:textId="009697B3" w:rsidR="006B0810" w:rsidRDefault="006B0810" w:rsidP="005406EA">
      <w:pPr>
        <w:pStyle w:val="Ttulo1"/>
        <w:rPr>
          <w:lang w:val="es-ES"/>
        </w:rPr>
      </w:pPr>
      <w:bookmarkStart w:id="71" w:name="_Toc453868091"/>
      <w:r>
        <w:rPr>
          <w:lang w:val="es-ES"/>
        </w:rPr>
        <w:lastRenderedPageBreak/>
        <w:t>9. Trabajo y esfuerzo realizado y gestión del proyecto</w:t>
      </w:r>
      <w:bookmarkEnd w:id="71"/>
    </w:p>
    <w:p w14:paraId="62C518C1" w14:textId="62154CE9" w:rsidR="00312930" w:rsidRDefault="00E918F0" w:rsidP="00E918F0">
      <w:pPr>
        <w:rPr>
          <w:rFonts w:cs="Calibri"/>
          <w:lang w:val="es-ES"/>
        </w:rPr>
      </w:pPr>
      <w:r>
        <w:rPr>
          <w:rFonts w:cs="Calibri"/>
          <w:lang w:val="es-ES"/>
        </w:rPr>
        <w:t>El tiempo invertido en este proyecto asciende a 323 horas en total repartidas en varias tareas.</w:t>
      </w:r>
    </w:p>
    <w:p w14:paraId="2624B385" w14:textId="28FAFE19" w:rsidR="00312930" w:rsidRDefault="00E918F0" w:rsidP="00E918F0">
      <w:pPr>
        <w:rPr>
          <w:lang w:val="es-ES"/>
        </w:rPr>
      </w:pPr>
      <w:r>
        <w:rPr>
          <w:rFonts w:cs="Calibri"/>
          <w:lang w:val="es-ES"/>
        </w:rPr>
        <w:t>Para mostrar la evolución temporal del proyecto y la inversión del tiempo en este se van a mostrar imágenes que representen este hecho, ya que esta información se transmite mejor visualmente.</w:t>
      </w:r>
    </w:p>
    <w:p w14:paraId="1D42AC38" w14:textId="14374D07" w:rsidR="00E918F0" w:rsidRPr="001472C4" w:rsidRDefault="00FF416D" w:rsidP="00E918F0">
      <w:pPr>
        <w:rPr>
          <w:lang w:val="es-ES"/>
        </w:rPr>
      </w:pPr>
      <w:r w:rsidRPr="001472C4">
        <w:rPr>
          <w:noProof/>
          <w:lang w:val="es-ES" w:eastAsia="es-ES"/>
        </w:rPr>
        <w:drawing>
          <wp:inline distT="0" distB="0" distL="0" distR="0" wp14:anchorId="219B575D" wp14:editId="24E72B15">
            <wp:extent cx="5258165" cy="4381804"/>
            <wp:effectExtent l="0" t="0" r="0" b="0"/>
            <wp:docPr id="3" name="Picture 3" descr="Horas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rasm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0176" cy="4425146"/>
                    </a:xfrm>
                    <a:prstGeom prst="rect">
                      <a:avLst/>
                    </a:prstGeom>
                    <a:noFill/>
                    <a:ln>
                      <a:noFill/>
                    </a:ln>
                  </pic:spPr>
                </pic:pic>
              </a:graphicData>
            </a:graphic>
          </wp:inline>
        </w:drawing>
      </w:r>
    </w:p>
    <w:p w14:paraId="6907B155" w14:textId="6136EE3C" w:rsidR="00312930" w:rsidRDefault="00027430" w:rsidP="00E918F0">
      <w:pPr>
        <w:rPr>
          <w:rFonts w:cs="Calibri"/>
          <w:lang w:val="es-ES"/>
        </w:rPr>
      </w:pPr>
      <w:r>
        <w:rPr>
          <w:rFonts w:cs="CMR10"/>
          <w:i/>
          <w:szCs w:val="20"/>
        </w:rPr>
        <w:t xml:space="preserve">Figura </w:t>
      </w:r>
      <w:r w:rsidR="00E918F0">
        <w:rPr>
          <w:rFonts w:cs="CMR10"/>
          <w:i/>
          <w:szCs w:val="20"/>
        </w:rPr>
        <w:t>2</w:t>
      </w:r>
      <w:r w:rsidR="00E918F0" w:rsidRPr="00220849">
        <w:rPr>
          <w:rFonts w:cs="CMR10"/>
          <w:i/>
          <w:szCs w:val="20"/>
          <w:lang w:val="es-ES" w:eastAsia="es-ES"/>
        </w:rPr>
        <w:t xml:space="preserve">: </w:t>
      </w:r>
      <w:r w:rsidR="00E918F0">
        <w:rPr>
          <w:rFonts w:cs="CMR10"/>
          <w:i/>
          <w:szCs w:val="20"/>
        </w:rPr>
        <w:t>Reparto de horas por mes del proyecto</w:t>
      </w:r>
    </w:p>
    <w:p w14:paraId="5E079789" w14:textId="115DAA6F" w:rsidR="00E918F0" w:rsidRDefault="00FF416D" w:rsidP="00E918F0">
      <w:pPr>
        <w:rPr>
          <w:lang w:val="es-ES"/>
        </w:rPr>
      </w:pPr>
      <w:r>
        <w:rPr>
          <w:noProof/>
          <w:lang w:val="es-ES" w:eastAsia="es-ES"/>
        </w:rPr>
        <w:lastRenderedPageBreak/>
        <w:drawing>
          <wp:inline distT="0" distB="0" distL="0" distR="0" wp14:anchorId="5F73465A" wp14:editId="042AE843">
            <wp:extent cx="5975498" cy="4257054"/>
            <wp:effectExtent l="0" t="0" r="6350" b="0"/>
            <wp:docPr id="4" name="Picture 4" descr="tiempo por 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empo por tare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9106" cy="4259624"/>
                    </a:xfrm>
                    <a:prstGeom prst="rect">
                      <a:avLst/>
                    </a:prstGeom>
                    <a:noFill/>
                    <a:ln>
                      <a:noFill/>
                    </a:ln>
                  </pic:spPr>
                </pic:pic>
              </a:graphicData>
            </a:graphic>
          </wp:inline>
        </w:drawing>
      </w:r>
    </w:p>
    <w:p w14:paraId="68EAFD8B" w14:textId="605A607E" w:rsidR="00312930" w:rsidRDefault="00027430" w:rsidP="00E918F0">
      <w:pPr>
        <w:rPr>
          <w:rFonts w:cs="CMR10"/>
          <w:i/>
          <w:szCs w:val="20"/>
        </w:rPr>
      </w:pPr>
      <w:r>
        <w:rPr>
          <w:rFonts w:cs="CMR10"/>
          <w:i/>
          <w:szCs w:val="20"/>
        </w:rPr>
        <w:t xml:space="preserve">Figura </w:t>
      </w:r>
      <w:r w:rsidR="00E918F0">
        <w:rPr>
          <w:rFonts w:cs="CMR10"/>
          <w:i/>
          <w:szCs w:val="20"/>
        </w:rPr>
        <w:t>3</w:t>
      </w:r>
      <w:r w:rsidR="00E918F0" w:rsidRPr="00220849">
        <w:rPr>
          <w:rFonts w:cs="CMR10"/>
          <w:i/>
          <w:szCs w:val="20"/>
          <w:lang w:val="es-ES" w:eastAsia="es-ES"/>
        </w:rPr>
        <w:t xml:space="preserve">: </w:t>
      </w:r>
      <w:r w:rsidR="00E918F0">
        <w:rPr>
          <w:rFonts w:cs="CMR10"/>
          <w:i/>
          <w:szCs w:val="20"/>
        </w:rPr>
        <w:t>Reparto de horas por tarea del proyecto</w:t>
      </w:r>
    </w:p>
    <w:p w14:paraId="0634BEC2" w14:textId="77777777" w:rsidR="0067711A" w:rsidRDefault="0067711A" w:rsidP="00E918F0">
      <w:pPr>
        <w:rPr>
          <w:rFonts w:cs="Calibri"/>
          <w:lang w:val="es-ES"/>
        </w:rPr>
      </w:pPr>
    </w:p>
    <w:p w14:paraId="677211FB" w14:textId="77777777" w:rsidR="00E918F0" w:rsidRDefault="00E918F0" w:rsidP="00E918F0">
      <w:pPr>
        <w:rPr>
          <w:lang w:val="es-ES"/>
        </w:rPr>
      </w:pPr>
      <w:r>
        <w:rPr>
          <w:lang w:val="es-ES"/>
        </w:rPr>
        <w:t xml:space="preserve">Imágenes de GitHub referentes a los </w:t>
      </w:r>
      <w:proofErr w:type="spellStart"/>
      <w:r>
        <w:rPr>
          <w:i/>
          <w:lang w:val="es-ES"/>
        </w:rPr>
        <w:t>commits</w:t>
      </w:r>
      <w:proofErr w:type="spellEnd"/>
      <w:r>
        <w:rPr>
          <w:lang w:val="es-ES"/>
        </w:rPr>
        <w:t xml:space="preserve"> y a la evolución del código del proyecto.</w:t>
      </w:r>
    </w:p>
    <w:p w14:paraId="1E28C3CB" w14:textId="48AFF975" w:rsidR="00E918F0" w:rsidRDefault="00FF416D" w:rsidP="00E918F0">
      <w:pPr>
        <w:jc w:val="center"/>
        <w:rPr>
          <w:lang w:val="es-ES"/>
        </w:rPr>
      </w:pPr>
      <w:r>
        <w:rPr>
          <w:noProof/>
          <w:lang w:val="es-ES" w:eastAsia="es-ES"/>
        </w:rPr>
        <w:drawing>
          <wp:inline distT="0" distB="0" distL="0" distR="0" wp14:anchorId="645ED40B" wp14:editId="1C677995">
            <wp:extent cx="3627120" cy="1775460"/>
            <wp:effectExtent l="0" t="0" r="5080" b="2540"/>
            <wp:docPr id="5" name="Picture 5" descr="gith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7120" cy="1775460"/>
                    </a:xfrm>
                    <a:prstGeom prst="rect">
                      <a:avLst/>
                    </a:prstGeom>
                    <a:noFill/>
                    <a:ln>
                      <a:noFill/>
                    </a:ln>
                  </pic:spPr>
                </pic:pic>
              </a:graphicData>
            </a:graphic>
          </wp:inline>
        </w:drawing>
      </w:r>
    </w:p>
    <w:p w14:paraId="1CEC1505" w14:textId="77777777" w:rsidR="00E918F0" w:rsidRDefault="00027430" w:rsidP="00E918F0">
      <w:pPr>
        <w:rPr>
          <w:rFonts w:cs="Calibri"/>
          <w:lang w:val="es-ES"/>
        </w:rPr>
      </w:pPr>
      <w:r>
        <w:rPr>
          <w:rFonts w:cs="CMR10"/>
          <w:i/>
          <w:szCs w:val="20"/>
        </w:rPr>
        <w:t xml:space="preserve">Figura </w:t>
      </w:r>
      <w:r w:rsidR="00E918F0">
        <w:rPr>
          <w:rFonts w:cs="CMR10"/>
          <w:i/>
          <w:szCs w:val="20"/>
        </w:rPr>
        <w:t>4</w:t>
      </w:r>
      <w:r w:rsidR="00E918F0" w:rsidRPr="00220849">
        <w:rPr>
          <w:rFonts w:cs="CMR10"/>
          <w:i/>
          <w:szCs w:val="20"/>
          <w:lang w:val="es-ES" w:eastAsia="es-ES"/>
        </w:rPr>
        <w:t xml:space="preserve">: </w:t>
      </w:r>
      <w:r w:rsidR="00E918F0">
        <w:rPr>
          <w:rFonts w:cs="CMR10"/>
          <w:i/>
          <w:szCs w:val="20"/>
        </w:rPr>
        <w:t xml:space="preserve">Número de </w:t>
      </w:r>
      <w:proofErr w:type="spellStart"/>
      <w:r w:rsidR="00E918F0">
        <w:rPr>
          <w:rFonts w:cs="CMR10"/>
          <w:i/>
          <w:szCs w:val="20"/>
        </w:rPr>
        <w:t>commits</w:t>
      </w:r>
      <w:proofErr w:type="spellEnd"/>
      <w:r w:rsidR="00E918F0">
        <w:rPr>
          <w:rFonts w:cs="CMR10"/>
          <w:i/>
          <w:szCs w:val="20"/>
        </w:rPr>
        <w:t xml:space="preserve"> realizados en el proyecto </w:t>
      </w:r>
    </w:p>
    <w:p w14:paraId="27EF253A" w14:textId="4DA7D33E" w:rsidR="00E918F0" w:rsidRDefault="00FF416D" w:rsidP="00E918F0">
      <w:pPr>
        <w:jc w:val="center"/>
        <w:rPr>
          <w:lang w:val="es-ES"/>
        </w:rPr>
      </w:pPr>
      <w:r>
        <w:rPr>
          <w:noProof/>
          <w:lang w:val="es-ES" w:eastAsia="es-ES"/>
        </w:rPr>
        <w:lastRenderedPageBreak/>
        <w:drawing>
          <wp:inline distT="0" distB="0" distL="0" distR="0" wp14:anchorId="24F992AC" wp14:editId="5CB60342">
            <wp:extent cx="6096000" cy="1188720"/>
            <wp:effectExtent l="0" t="0" r="0" b="5080"/>
            <wp:docPr id="6" name="Picture 6" descr="gith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1188720"/>
                    </a:xfrm>
                    <a:prstGeom prst="rect">
                      <a:avLst/>
                    </a:prstGeom>
                    <a:noFill/>
                    <a:ln>
                      <a:noFill/>
                    </a:ln>
                  </pic:spPr>
                </pic:pic>
              </a:graphicData>
            </a:graphic>
          </wp:inline>
        </w:drawing>
      </w:r>
    </w:p>
    <w:p w14:paraId="76461ACB" w14:textId="0C9E140C" w:rsidR="00312930" w:rsidRDefault="00027430" w:rsidP="00E918F0">
      <w:pPr>
        <w:rPr>
          <w:rFonts w:cs="CMR10"/>
          <w:i/>
          <w:szCs w:val="20"/>
        </w:rPr>
      </w:pPr>
      <w:r>
        <w:rPr>
          <w:rFonts w:cs="CMR10"/>
          <w:i/>
          <w:szCs w:val="20"/>
        </w:rPr>
        <w:t xml:space="preserve">Figura </w:t>
      </w:r>
      <w:r w:rsidR="00E918F0">
        <w:rPr>
          <w:rFonts w:cs="CMR10"/>
          <w:i/>
          <w:szCs w:val="20"/>
        </w:rPr>
        <w:t>5</w:t>
      </w:r>
      <w:r w:rsidR="00E918F0" w:rsidRPr="00220849">
        <w:rPr>
          <w:rFonts w:cs="CMR10"/>
          <w:i/>
          <w:szCs w:val="20"/>
          <w:lang w:val="es-ES" w:eastAsia="es-ES"/>
        </w:rPr>
        <w:t xml:space="preserve">: </w:t>
      </w:r>
      <w:r w:rsidR="00E918F0">
        <w:rPr>
          <w:rFonts w:cs="CMR10"/>
          <w:i/>
          <w:szCs w:val="20"/>
        </w:rPr>
        <w:t>Cantidad de código subido a GitHub durante el proyecto</w:t>
      </w:r>
    </w:p>
    <w:p w14:paraId="2773B97F" w14:textId="77777777" w:rsidR="0067711A" w:rsidRDefault="0067711A" w:rsidP="00E918F0">
      <w:pPr>
        <w:rPr>
          <w:rFonts w:cs="CMR10"/>
          <w:i/>
          <w:szCs w:val="20"/>
        </w:rPr>
      </w:pPr>
    </w:p>
    <w:p w14:paraId="0BFE142A" w14:textId="08A473D4" w:rsidR="005406EA" w:rsidRDefault="005406EA" w:rsidP="00E918F0">
      <w:pPr>
        <w:rPr>
          <w:rFonts w:cs="CMR10"/>
          <w:i/>
          <w:szCs w:val="20"/>
        </w:rPr>
      </w:pPr>
    </w:p>
    <w:tbl>
      <w:tblPr>
        <w:tblStyle w:val="Tablaconcuadrcula"/>
        <w:tblW w:w="9351" w:type="dxa"/>
        <w:tblLook w:val="04A0" w:firstRow="1" w:lastRow="0" w:firstColumn="1" w:lastColumn="0" w:noHBand="0" w:noVBand="1"/>
      </w:tblPr>
      <w:tblGrid>
        <w:gridCol w:w="2943"/>
        <w:gridCol w:w="1305"/>
        <w:gridCol w:w="1276"/>
        <w:gridCol w:w="1275"/>
        <w:gridCol w:w="1276"/>
        <w:gridCol w:w="1276"/>
        <w:tblGridChange w:id="72">
          <w:tblGrid>
            <w:gridCol w:w="2943"/>
            <w:gridCol w:w="1305"/>
            <w:gridCol w:w="1276"/>
            <w:gridCol w:w="1275"/>
            <w:gridCol w:w="1276"/>
            <w:gridCol w:w="1276"/>
          </w:tblGrid>
        </w:tblGridChange>
      </w:tblGrid>
      <w:tr w:rsidR="0067711A" w14:paraId="022B832D" w14:textId="77777777" w:rsidTr="0067711A">
        <w:trPr>
          <w:trHeight w:val="160"/>
        </w:trPr>
        <w:tc>
          <w:tcPr>
            <w:tcW w:w="2943" w:type="dxa"/>
          </w:tcPr>
          <w:p w14:paraId="1BA17B73" w14:textId="7095D392" w:rsidR="005D0D16" w:rsidRPr="005D0D16" w:rsidRDefault="005D0D16" w:rsidP="005D0D16">
            <w:pPr>
              <w:jc w:val="left"/>
              <w:rPr>
                <w:rFonts w:cs="Calibri"/>
                <w:lang w:val="es-ES"/>
              </w:rPr>
            </w:pPr>
            <w:r>
              <w:rPr>
                <w:rFonts w:cs="Calibri"/>
                <w:lang w:val="es-ES"/>
              </w:rPr>
              <w:t>Horas Tarea/Mes</w:t>
            </w:r>
          </w:p>
        </w:tc>
        <w:tc>
          <w:tcPr>
            <w:tcW w:w="1305" w:type="dxa"/>
          </w:tcPr>
          <w:p w14:paraId="1D0999AF" w14:textId="74642C9A" w:rsidR="005D0D16" w:rsidRDefault="005D0D16" w:rsidP="005D0D16">
            <w:pPr>
              <w:jc w:val="center"/>
              <w:rPr>
                <w:rFonts w:cs="Calibri"/>
                <w:lang w:val="es-ES"/>
              </w:rPr>
            </w:pPr>
            <w:r>
              <w:rPr>
                <w:rFonts w:cs="Calibri"/>
                <w:lang w:val="es-ES"/>
              </w:rPr>
              <w:t>Febrero</w:t>
            </w:r>
          </w:p>
        </w:tc>
        <w:tc>
          <w:tcPr>
            <w:tcW w:w="1276" w:type="dxa"/>
          </w:tcPr>
          <w:p w14:paraId="14599D2D" w14:textId="420FF5EC" w:rsidR="005D0D16" w:rsidRDefault="005D0D16" w:rsidP="005D0D16">
            <w:pPr>
              <w:jc w:val="center"/>
              <w:rPr>
                <w:rFonts w:cs="Calibri"/>
                <w:lang w:val="es-ES"/>
              </w:rPr>
            </w:pPr>
            <w:r>
              <w:rPr>
                <w:rFonts w:cs="Calibri"/>
                <w:lang w:val="es-ES"/>
              </w:rPr>
              <w:t>Marzo</w:t>
            </w:r>
          </w:p>
        </w:tc>
        <w:tc>
          <w:tcPr>
            <w:tcW w:w="1275" w:type="dxa"/>
          </w:tcPr>
          <w:p w14:paraId="4CEF8F94" w14:textId="795A40D0" w:rsidR="005D0D16" w:rsidRDefault="005D0D16" w:rsidP="005D0D16">
            <w:pPr>
              <w:jc w:val="center"/>
              <w:rPr>
                <w:rFonts w:cs="Calibri"/>
                <w:lang w:val="es-ES"/>
              </w:rPr>
            </w:pPr>
            <w:r>
              <w:rPr>
                <w:rFonts w:cs="Calibri"/>
                <w:lang w:val="es-ES"/>
              </w:rPr>
              <w:t>Abril</w:t>
            </w:r>
          </w:p>
        </w:tc>
        <w:tc>
          <w:tcPr>
            <w:tcW w:w="1276" w:type="dxa"/>
          </w:tcPr>
          <w:p w14:paraId="1D63FE81" w14:textId="167562DA" w:rsidR="005D0D16" w:rsidRDefault="005D0D16" w:rsidP="005D0D16">
            <w:pPr>
              <w:jc w:val="center"/>
              <w:rPr>
                <w:rFonts w:cs="Calibri"/>
                <w:lang w:val="es-ES"/>
              </w:rPr>
            </w:pPr>
            <w:r>
              <w:rPr>
                <w:rFonts w:cs="Calibri"/>
                <w:lang w:val="es-ES"/>
              </w:rPr>
              <w:t>Mayo</w:t>
            </w:r>
          </w:p>
        </w:tc>
        <w:tc>
          <w:tcPr>
            <w:tcW w:w="1276" w:type="dxa"/>
          </w:tcPr>
          <w:p w14:paraId="20275742" w14:textId="305DFF44" w:rsidR="005D0D16" w:rsidRDefault="005D0D16" w:rsidP="005D0D16">
            <w:pPr>
              <w:jc w:val="center"/>
              <w:rPr>
                <w:rFonts w:cs="Calibri"/>
                <w:lang w:val="es-ES"/>
              </w:rPr>
            </w:pPr>
            <w:r>
              <w:rPr>
                <w:rFonts w:cs="Calibri"/>
                <w:lang w:val="es-ES"/>
              </w:rPr>
              <w:t>Junio</w:t>
            </w:r>
          </w:p>
        </w:tc>
      </w:tr>
      <w:tr w:rsidR="0067711A" w14:paraId="214BB9F2" w14:textId="77777777" w:rsidTr="0067711A">
        <w:trPr>
          <w:trHeight w:val="427"/>
        </w:trPr>
        <w:tc>
          <w:tcPr>
            <w:tcW w:w="2943" w:type="dxa"/>
          </w:tcPr>
          <w:p w14:paraId="5A54036D" w14:textId="24B196CD" w:rsidR="005D0D16" w:rsidRDefault="005D0D16" w:rsidP="005D0D16">
            <w:pPr>
              <w:jc w:val="left"/>
              <w:rPr>
                <w:rFonts w:cs="Calibri"/>
                <w:lang w:val="es-ES"/>
              </w:rPr>
            </w:pPr>
            <w:r>
              <w:rPr>
                <w:rFonts w:cs="Calibri"/>
                <w:lang w:val="es-ES"/>
              </w:rPr>
              <w:t>Investigación previa</w:t>
            </w:r>
          </w:p>
        </w:tc>
        <w:tc>
          <w:tcPr>
            <w:tcW w:w="1305" w:type="dxa"/>
          </w:tcPr>
          <w:p w14:paraId="641461A3" w14:textId="2DFCAE87" w:rsidR="005D0D16" w:rsidRDefault="005D0D16" w:rsidP="005D0D16">
            <w:pPr>
              <w:jc w:val="center"/>
              <w:rPr>
                <w:rFonts w:cs="Calibri"/>
                <w:lang w:val="es-ES"/>
              </w:rPr>
            </w:pPr>
            <w:r>
              <w:rPr>
                <w:rFonts w:cs="Calibri"/>
                <w:lang w:val="es-ES"/>
              </w:rPr>
              <w:t>27</w:t>
            </w:r>
          </w:p>
        </w:tc>
        <w:tc>
          <w:tcPr>
            <w:tcW w:w="1276" w:type="dxa"/>
          </w:tcPr>
          <w:p w14:paraId="7CF2906A" w14:textId="203A1A05" w:rsidR="005D0D16" w:rsidRDefault="0067711A" w:rsidP="005D0D16">
            <w:pPr>
              <w:jc w:val="center"/>
              <w:rPr>
                <w:rFonts w:cs="Calibri"/>
                <w:lang w:val="es-ES"/>
              </w:rPr>
            </w:pPr>
            <w:r>
              <w:rPr>
                <w:rFonts w:cs="Calibri"/>
                <w:lang w:val="es-ES"/>
              </w:rPr>
              <w:t>5</w:t>
            </w:r>
          </w:p>
        </w:tc>
        <w:tc>
          <w:tcPr>
            <w:tcW w:w="1275" w:type="dxa"/>
          </w:tcPr>
          <w:p w14:paraId="009B296C" w14:textId="224CFF44" w:rsidR="005D0D16" w:rsidRDefault="0067711A" w:rsidP="005D0D16">
            <w:pPr>
              <w:jc w:val="center"/>
              <w:rPr>
                <w:rFonts w:cs="Calibri"/>
                <w:lang w:val="es-ES"/>
              </w:rPr>
            </w:pPr>
            <w:r>
              <w:rPr>
                <w:rFonts w:cs="Calibri"/>
                <w:lang w:val="es-ES"/>
              </w:rPr>
              <w:t>3</w:t>
            </w:r>
          </w:p>
        </w:tc>
        <w:tc>
          <w:tcPr>
            <w:tcW w:w="1276" w:type="dxa"/>
          </w:tcPr>
          <w:p w14:paraId="5B90D1E6" w14:textId="47686FFB" w:rsidR="005D0D16" w:rsidRDefault="0067711A" w:rsidP="005D0D16">
            <w:pPr>
              <w:jc w:val="center"/>
              <w:rPr>
                <w:rFonts w:cs="Calibri"/>
                <w:lang w:val="es-ES"/>
              </w:rPr>
            </w:pPr>
            <w:r>
              <w:rPr>
                <w:rFonts w:cs="Calibri"/>
                <w:lang w:val="es-ES"/>
              </w:rPr>
              <w:t>0</w:t>
            </w:r>
          </w:p>
        </w:tc>
        <w:tc>
          <w:tcPr>
            <w:tcW w:w="1276" w:type="dxa"/>
          </w:tcPr>
          <w:p w14:paraId="5DD15133" w14:textId="3341E7D7" w:rsidR="005D0D16" w:rsidRDefault="0067711A" w:rsidP="005D0D16">
            <w:pPr>
              <w:jc w:val="center"/>
              <w:rPr>
                <w:rFonts w:cs="Calibri"/>
                <w:lang w:val="es-ES"/>
              </w:rPr>
            </w:pPr>
            <w:r>
              <w:rPr>
                <w:rFonts w:cs="Calibri"/>
                <w:lang w:val="es-ES"/>
              </w:rPr>
              <w:t>0</w:t>
            </w:r>
          </w:p>
        </w:tc>
      </w:tr>
      <w:tr w:rsidR="0067711A" w14:paraId="5AC37D72" w14:textId="77777777" w:rsidTr="0067711A">
        <w:trPr>
          <w:trHeight w:val="427"/>
        </w:trPr>
        <w:tc>
          <w:tcPr>
            <w:tcW w:w="2943" w:type="dxa"/>
          </w:tcPr>
          <w:p w14:paraId="712947BC" w14:textId="293DEBBB" w:rsidR="005D0D16" w:rsidRDefault="005D0D16" w:rsidP="005D0D16">
            <w:pPr>
              <w:jc w:val="left"/>
              <w:rPr>
                <w:rFonts w:cs="Calibri"/>
                <w:lang w:val="es-ES"/>
              </w:rPr>
            </w:pPr>
            <w:r>
              <w:rPr>
                <w:rFonts w:cs="Calibri"/>
                <w:lang w:val="es-ES"/>
              </w:rPr>
              <w:t>Gestión del proyecto</w:t>
            </w:r>
          </w:p>
        </w:tc>
        <w:tc>
          <w:tcPr>
            <w:tcW w:w="1305" w:type="dxa"/>
          </w:tcPr>
          <w:p w14:paraId="57B1FACB" w14:textId="79147182" w:rsidR="005D0D16" w:rsidRDefault="005D0D16" w:rsidP="005D0D16">
            <w:pPr>
              <w:jc w:val="center"/>
              <w:rPr>
                <w:rFonts w:cs="Calibri"/>
                <w:lang w:val="es-ES"/>
              </w:rPr>
            </w:pPr>
            <w:r>
              <w:rPr>
                <w:rFonts w:cs="Calibri"/>
                <w:lang w:val="es-ES"/>
              </w:rPr>
              <w:t>8</w:t>
            </w:r>
          </w:p>
        </w:tc>
        <w:tc>
          <w:tcPr>
            <w:tcW w:w="1276" w:type="dxa"/>
          </w:tcPr>
          <w:p w14:paraId="61EF358E" w14:textId="3C0F9B25" w:rsidR="005D0D16" w:rsidRDefault="0067711A" w:rsidP="005D0D16">
            <w:pPr>
              <w:jc w:val="center"/>
              <w:rPr>
                <w:rFonts w:cs="Calibri"/>
                <w:lang w:val="es-ES"/>
              </w:rPr>
            </w:pPr>
            <w:r>
              <w:rPr>
                <w:rFonts w:cs="Calibri"/>
                <w:lang w:val="es-ES"/>
              </w:rPr>
              <w:t>3</w:t>
            </w:r>
          </w:p>
        </w:tc>
        <w:tc>
          <w:tcPr>
            <w:tcW w:w="1275" w:type="dxa"/>
          </w:tcPr>
          <w:p w14:paraId="30E6736F" w14:textId="47C9A5C0" w:rsidR="005D0D16" w:rsidRDefault="0067711A" w:rsidP="005D0D16">
            <w:pPr>
              <w:jc w:val="center"/>
              <w:rPr>
                <w:rFonts w:cs="Calibri"/>
                <w:lang w:val="es-ES"/>
              </w:rPr>
            </w:pPr>
            <w:r>
              <w:rPr>
                <w:rFonts w:cs="Calibri"/>
                <w:lang w:val="es-ES"/>
              </w:rPr>
              <w:t>5</w:t>
            </w:r>
          </w:p>
        </w:tc>
        <w:tc>
          <w:tcPr>
            <w:tcW w:w="1276" w:type="dxa"/>
          </w:tcPr>
          <w:p w14:paraId="13E743EA" w14:textId="54FA8D00" w:rsidR="005D0D16" w:rsidRDefault="0067711A" w:rsidP="005D0D16">
            <w:pPr>
              <w:jc w:val="center"/>
              <w:rPr>
                <w:rFonts w:cs="Calibri"/>
                <w:lang w:val="es-ES"/>
              </w:rPr>
            </w:pPr>
            <w:r>
              <w:rPr>
                <w:rFonts w:cs="Calibri"/>
                <w:lang w:val="es-ES"/>
              </w:rPr>
              <w:t>2</w:t>
            </w:r>
          </w:p>
        </w:tc>
        <w:tc>
          <w:tcPr>
            <w:tcW w:w="1276" w:type="dxa"/>
          </w:tcPr>
          <w:p w14:paraId="2A2532A3" w14:textId="7085D9B4" w:rsidR="005D0D16" w:rsidRDefault="0067711A" w:rsidP="005D0D16">
            <w:pPr>
              <w:jc w:val="center"/>
              <w:rPr>
                <w:rFonts w:cs="Calibri"/>
                <w:lang w:val="es-ES"/>
              </w:rPr>
            </w:pPr>
            <w:r>
              <w:rPr>
                <w:rFonts w:cs="Calibri"/>
                <w:lang w:val="es-ES"/>
              </w:rPr>
              <w:t>1</w:t>
            </w:r>
          </w:p>
        </w:tc>
      </w:tr>
      <w:tr w:rsidR="0067711A" w14:paraId="3BAC0D71" w14:textId="77777777" w:rsidTr="0067711A">
        <w:trPr>
          <w:trHeight w:val="426"/>
        </w:trPr>
        <w:tc>
          <w:tcPr>
            <w:tcW w:w="2943" w:type="dxa"/>
          </w:tcPr>
          <w:p w14:paraId="18B073D4" w14:textId="44FF549A" w:rsidR="005D0D16" w:rsidRDefault="005D0D16" w:rsidP="005D0D16">
            <w:pPr>
              <w:jc w:val="left"/>
              <w:rPr>
                <w:rFonts w:cs="Calibri"/>
                <w:lang w:val="es-ES"/>
              </w:rPr>
            </w:pPr>
            <w:r>
              <w:rPr>
                <w:rFonts w:cs="Calibri"/>
                <w:lang w:val="es-ES"/>
              </w:rPr>
              <w:t>Desarrollo de Butler</w:t>
            </w:r>
          </w:p>
        </w:tc>
        <w:tc>
          <w:tcPr>
            <w:tcW w:w="1305" w:type="dxa"/>
          </w:tcPr>
          <w:p w14:paraId="445857B1" w14:textId="6BC9F61B" w:rsidR="005D0D16" w:rsidRDefault="005D0D16" w:rsidP="005D0D16">
            <w:pPr>
              <w:jc w:val="center"/>
              <w:rPr>
                <w:rFonts w:cs="Calibri"/>
                <w:lang w:val="es-ES"/>
              </w:rPr>
            </w:pPr>
            <w:r>
              <w:rPr>
                <w:rFonts w:cs="Calibri"/>
                <w:lang w:val="es-ES"/>
              </w:rPr>
              <w:t>16</w:t>
            </w:r>
          </w:p>
        </w:tc>
        <w:tc>
          <w:tcPr>
            <w:tcW w:w="1276" w:type="dxa"/>
          </w:tcPr>
          <w:p w14:paraId="0C290CAD" w14:textId="664C5BDE" w:rsidR="005D0D16" w:rsidRDefault="0067711A" w:rsidP="005D0D16">
            <w:pPr>
              <w:jc w:val="center"/>
              <w:rPr>
                <w:rFonts w:cs="Calibri"/>
                <w:lang w:val="es-ES"/>
              </w:rPr>
            </w:pPr>
            <w:r>
              <w:rPr>
                <w:rFonts w:cs="Calibri"/>
                <w:lang w:val="es-ES"/>
              </w:rPr>
              <w:t>55</w:t>
            </w:r>
          </w:p>
        </w:tc>
        <w:tc>
          <w:tcPr>
            <w:tcW w:w="1275" w:type="dxa"/>
          </w:tcPr>
          <w:p w14:paraId="1DD8077D" w14:textId="2DB72D2B" w:rsidR="005D0D16" w:rsidRDefault="0067711A" w:rsidP="005D0D16">
            <w:pPr>
              <w:jc w:val="center"/>
              <w:rPr>
                <w:rFonts w:cs="Calibri"/>
                <w:lang w:val="es-ES"/>
              </w:rPr>
            </w:pPr>
            <w:r>
              <w:rPr>
                <w:rFonts w:cs="Calibri"/>
                <w:lang w:val="es-ES"/>
              </w:rPr>
              <w:t>4</w:t>
            </w:r>
          </w:p>
        </w:tc>
        <w:tc>
          <w:tcPr>
            <w:tcW w:w="1276" w:type="dxa"/>
          </w:tcPr>
          <w:p w14:paraId="03A41A8F" w14:textId="20EF1050" w:rsidR="005D0D16" w:rsidRDefault="0067711A" w:rsidP="005D0D16">
            <w:pPr>
              <w:jc w:val="center"/>
              <w:rPr>
                <w:rFonts w:cs="Calibri"/>
                <w:lang w:val="es-ES"/>
              </w:rPr>
            </w:pPr>
            <w:r>
              <w:rPr>
                <w:rFonts w:cs="Calibri"/>
                <w:lang w:val="es-ES"/>
              </w:rPr>
              <w:t>0</w:t>
            </w:r>
          </w:p>
        </w:tc>
        <w:tc>
          <w:tcPr>
            <w:tcW w:w="1276" w:type="dxa"/>
          </w:tcPr>
          <w:p w14:paraId="499B92C0" w14:textId="5E8F22C7" w:rsidR="005D0D16" w:rsidRDefault="0067711A" w:rsidP="005D0D16">
            <w:pPr>
              <w:jc w:val="center"/>
              <w:rPr>
                <w:rFonts w:cs="Calibri"/>
                <w:lang w:val="es-ES"/>
              </w:rPr>
            </w:pPr>
            <w:r>
              <w:rPr>
                <w:rFonts w:cs="Calibri"/>
                <w:lang w:val="es-ES"/>
              </w:rPr>
              <w:t>0</w:t>
            </w:r>
          </w:p>
        </w:tc>
      </w:tr>
      <w:tr w:rsidR="0067711A" w14:paraId="53F0CFBA" w14:textId="77777777" w:rsidTr="0067711A">
        <w:trPr>
          <w:trHeight w:val="331"/>
        </w:trPr>
        <w:tc>
          <w:tcPr>
            <w:tcW w:w="2943" w:type="dxa"/>
          </w:tcPr>
          <w:p w14:paraId="528C72E7" w14:textId="4631D223" w:rsidR="005D0D16" w:rsidRDefault="005D0D16" w:rsidP="005D0D16">
            <w:pPr>
              <w:jc w:val="left"/>
              <w:rPr>
                <w:rFonts w:cs="Calibri"/>
                <w:lang w:val="es-ES"/>
              </w:rPr>
            </w:pPr>
            <w:r>
              <w:rPr>
                <w:rFonts w:cs="Calibri"/>
                <w:lang w:val="es-ES"/>
              </w:rPr>
              <w:t>Desarrollo del sistema web</w:t>
            </w:r>
          </w:p>
        </w:tc>
        <w:tc>
          <w:tcPr>
            <w:tcW w:w="1305" w:type="dxa"/>
          </w:tcPr>
          <w:p w14:paraId="7120F35D" w14:textId="4B61E230" w:rsidR="005D0D16" w:rsidRDefault="005D0D16" w:rsidP="005D0D16">
            <w:pPr>
              <w:jc w:val="center"/>
              <w:rPr>
                <w:rFonts w:cs="Calibri"/>
                <w:lang w:val="es-ES"/>
              </w:rPr>
            </w:pPr>
            <w:r>
              <w:rPr>
                <w:rFonts w:cs="Calibri"/>
                <w:lang w:val="es-ES"/>
              </w:rPr>
              <w:t>0</w:t>
            </w:r>
          </w:p>
        </w:tc>
        <w:tc>
          <w:tcPr>
            <w:tcW w:w="1276" w:type="dxa"/>
          </w:tcPr>
          <w:p w14:paraId="182522C2" w14:textId="155BAC9A" w:rsidR="005D0D16" w:rsidRDefault="0067711A" w:rsidP="005D0D16">
            <w:pPr>
              <w:jc w:val="center"/>
              <w:rPr>
                <w:rFonts w:cs="Calibri"/>
                <w:lang w:val="es-ES"/>
              </w:rPr>
            </w:pPr>
            <w:r>
              <w:rPr>
                <w:rFonts w:cs="Calibri"/>
                <w:lang w:val="es-ES"/>
              </w:rPr>
              <w:t>0</w:t>
            </w:r>
          </w:p>
        </w:tc>
        <w:tc>
          <w:tcPr>
            <w:tcW w:w="1275" w:type="dxa"/>
          </w:tcPr>
          <w:p w14:paraId="63B33C93" w14:textId="7F127716" w:rsidR="005D0D16" w:rsidRDefault="0067711A" w:rsidP="005D0D16">
            <w:pPr>
              <w:jc w:val="center"/>
              <w:rPr>
                <w:rFonts w:cs="Calibri"/>
                <w:lang w:val="es-ES"/>
              </w:rPr>
            </w:pPr>
            <w:r>
              <w:rPr>
                <w:rFonts w:cs="Calibri"/>
                <w:lang w:val="es-ES"/>
              </w:rPr>
              <w:t>50</w:t>
            </w:r>
          </w:p>
        </w:tc>
        <w:tc>
          <w:tcPr>
            <w:tcW w:w="1276" w:type="dxa"/>
          </w:tcPr>
          <w:p w14:paraId="6E27B3E8" w14:textId="692985DC" w:rsidR="005D0D16" w:rsidRDefault="0067711A" w:rsidP="005D0D16">
            <w:pPr>
              <w:jc w:val="center"/>
              <w:rPr>
                <w:rFonts w:cs="Calibri"/>
                <w:lang w:val="es-ES"/>
              </w:rPr>
            </w:pPr>
            <w:r>
              <w:rPr>
                <w:rFonts w:cs="Calibri"/>
                <w:lang w:val="es-ES"/>
              </w:rPr>
              <w:t>11</w:t>
            </w:r>
          </w:p>
        </w:tc>
        <w:tc>
          <w:tcPr>
            <w:tcW w:w="1276" w:type="dxa"/>
          </w:tcPr>
          <w:p w14:paraId="042DC9B0" w14:textId="367E2872" w:rsidR="005D0D16" w:rsidRDefault="0067711A" w:rsidP="005D0D16">
            <w:pPr>
              <w:jc w:val="center"/>
              <w:rPr>
                <w:rFonts w:cs="Calibri"/>
                <w:lang w:val="es-ES"/>
              </w:rPr>
            </w:pPr>
            <w:r>
              <w:rPr>
                <w:rFonts w:cs="Calibri"/>
                <w:lang w:val="es-ES"/>
              </w:rPr>
              <w:t>0</w:t>
            </w:r>
          </w:p>
        </w:tc>
      </w:tr>
      <w:tr w:rsidR="0067711A" w14:paraId="0E63029D" w14:textId="77777777" w:rsidTr="0067711A">
        <w:trPr>
          <w:trHeight w:val="351"/>
        </w:trPr>
        <w:tc>
          <w:tcPr>
            <w:tcW w:w="2943" w:type="dxa"/>
          </w:tcPr>
          <w:p w14:paraId="585DFA32" w14:textId="7EB50D1C" w:rsidR="005D0D16" w:rsidRDefault="005D0D16" w:rsidP="005D0D16">
            <w:pPr>
              <w:jc w:val="left"/>
              <w:rPr>
                <w:rFonts w:cs="Calibri"/>
                <w:lang w:val="es-ES"/>
              </w:rPr>
            </w:pPr>
            <w:r>
              <w:rPr>
                <w:rFonts w:cs="Calibri"/>
                <w:lang w:val="es-ES"/>
              </w:rPr>
              <w:t>Realización de pruebas</w:t>
            </w:r>
          </w:p>
        </w:tc>
        <w:tc>
          <w:tcPr>
            <w:tcW w:w="1305" w:type="dxa"/>
          </w:tcPr>
          <w:p w14:paraId="28543206" w14:textId="6DC19714" w:rsidR="005D0D16" w:rsidRDefault="005D0D16" w:rsidP="005D0D16">
            <w:pPr>
              <w:jc w:val="center"/>
              <w:rPr>
                <w:rFonts w:cs="Calibri"/>
                <w:lang w:val="es-ES"/>
              </w:rPr>
            </w:pPr>
            <w:r>
              <w:rPr>
                <w:rFonts w:cs="Calibri"/>
                <w:lang w:val="es-ES"/>
              </w:rPr>
              <w:t>3</w:t>
            </w:r>
          </w:p>
        </w:tc>
        <w:tc>
          <w:tcPr>
            <w:tcW w:w="1276" w:type="dxa"/>
          </w:tcPr>
          <w:p w14:paraId="410FCC33" w14:textId="5206F565" w:rsidR="005D0D16" w:rsidRDefault="005D0D16" w:rsidP="005D0D16">
            <w:pPr>
              <w:jc w:val="center"/>
              <w:rPr>
                <w:rFonts w:cs="Calibri"/>
                <w:lang w:val="es-ES"/>
              </w:rPr>
            </w:pPr>
            <w:r>
              <w:rPr>
                <w:rFonts w:cs="Calibri"/>
                <w:lang w:val="es-ES"/>
              </w:rPr>
              <w:t>11</w:t>
            </w:r>
          </w:p>
        </w:tc>
        <w:tc>
          <w:tcPr>
            <w:tcW w:w="1275" w:type="dxa"/>
          </w:tcPr>
          <w:p w14:paraId="161986F6" w14:textId="2841E6EF" w:rsidR="005D0D16" w:rsidRDefault="0067711A" w:rsidP="005D0D16">
            <w:pPr>
              <w:jc w:val="center"/>
              <w:rPr>
                <w:rFonts w:cs="Calibri"/>
                <w:lang w:val="es-ES"/>
              </w:rPr>
            </w:pPr>
            <w:r>
              <w:rPr>
                <w:rFonts w:cs="Calibri"/>
                <w:lang w:val="es-ES"/>
              </w:rPr>
              <w:t>8</w:t>
            </w:r>
          </w:p>
        </w:tc>
        <w:tc>
          <w:tcPr>
            <w:tcW w:w="1276" w:type="dxa"/>
          </w:tcPr>
          <w:p w14:paraId="6C5B5B50" w14:textId="47F8D887" w:rsidR="005D0D16" w:rsidRDefault="0067711A" w:rsidP="005D0D16">
            <w:pPr>
              <w:jc w:val="center"/>
              <w:rPr>
                <w:rFonts w:cs="Calibri"/>
                <w:lang w:val="es-ES"/>
              </w:rPr>
            </w:pPr>
            <w:r>
              <w:rPr>
                <w:rFonts w:cs="Calibri"/>
                <w:lang w:val="es-ES"/>
              </w:rPr>
              <w:t>15</w:t>
            </w:r>
          </w:p>
        </w:tc>
        <w:tc>
          <w:tcPr>
            <w:tcW w:w="1276" w:type="dxa"/>
          </w:tcPr>
          <w:p w14:paraId="07CB0500" w14:textId="67BC7186" w:rsidR="005D0D16" w:rsidRDefault="0067711A" w:rsidP="005D0D16">
            <w:pPr>
              <w:jc w:val="center"/>
              <w:rPr>
                <w:rFonts w:cs="Calibri"/>
                <w:lang w:val="es-ES"/>
              </w:rPr>
            </w:pPr>
            <w:r>
              <w:rPr>
                <w:rFonts w:cs="Calibri"/>
                <w:lang w:val="es-ES"/>
              </w:rPr>
              <w:t>0</w:t>
            </w:r>
          </w:p>
        </w:tc>
      </w:tr>
      <w:tr w:rsidR="0067711A" w14:paraId="07FAF1A9" w14:textId="77777777" w:rsidTr="0067711A">
        <w:trPr>
          <w:trHeight w:val="447"/>
        </w:trPr>
        <w:tc>
          <w:tcPr>
            <w:tcW w:w="2943" w:type="dxa"/>
          </w:tcPr>
          <w:p w14:paraId="7DAC7EE6" w14:textId="779399DA" w:rsidR="005D0D16" w:rsidRDefault="005D0D16" w:rsidP="005D0D16">
            <w:pPr>
              <w:jc w:val="left"/>
              <w:rPr>
                <w:rFonts w:cs="Calibri"/>
                <w:lang w:val="es-ES"/>
              </w:rPr>
            </w:pPr>
            <w:r>
              <w:rPr>
                <w:rFonts w:cs="Calibri"/>
                <w:lang w:val="es-ES"/>
              </w:rPr>
              <w:t>Documentación</w:t>
            </w:r>
          </w:p>
        </w:tc>
        <w:tc>
          <w:tcPr>
            <w:tcW w:w="1305" w:type="dxa"/>
          </w:tcPr>
          <w:p w14:paraId="5D8D465F" w14:textId="2E54AE3E" w:rsidR="005D0D16" w:rsidRDefault="005D0D16" w:rsidP="005D0D16">
            <w:pPr>
              <w:jc w:val="center"/>
              <w:rPr>
                <w:rFonts w:cs="Calibri"/>
                <w:lang w:val="es-ES"/>
              </w:rPr>
            </w:pPr>
            <w:r>
              <w:rPr>
                <w:rFonts w:cs="Calibri"/>
                <w:lang w:val="es-ES"/>
              </w:rPr>
              <w:t>4</w:t>
            </w:r>
          </w:p>
        </w:tc>
        <w:tc>
          <w:tcPr>
            <w:tcW w:w="1276" w:type="dxa"/>
          </w:tcPr>
          <w:p w14:paraId="0FD19E6E" w14:textId="6FD08D99" w:rsidR="005D0D16" w:rsidRDefault="0067711A" w:rsidP="005D0D16">
            <w:pPr>
              <w:jc w:val="center"/>
              <w:rPr>
                <w:rFonts w:cs="Calibri"/>
                <w:lang w:val="es-ES"/>
              </w:rPr>
            </w:pPr>
            <w:r>
              <w:rPr>
                <w:rFonts w:cs="Calibri"/>
                <w:lang w:val="es-ES"/>
              </w:rPr>
              <w:t>7</w:t>
            </w:r>
          </w:p>
        </w:tc>
        <w:tc>
          <w:tcPr>
            <w:tcW w:w="1275" w:type="dxa"/>
          </w:tcPr>
          <w:p w14:paraId="77B7955C" w14:textId="135F33F5" w:rsidR="005D0D16" w:rsidRDefault="0067711A" w:rsidP="005D0D16">
            <w:pPr>
              <w:jc w:val="center"/>
              <w:rPr>
                <w:rFonts w:cs="Calibri"/>
                <w:lang w:val="es-ES"/>
              </w:rPr>
            </w:pPr>
            <w:r>
              <w:rPr>
                <w:rFonts w:cs="Calibri"/>
                <w:lang w:val="es-ES"/>
              </w:rPr>
              <w:t>4</w:t>
            </w:r>
          </w:p>
        </w:tc>
        <w:tc>
          <w:tcPr>
            <w:tcW w:w="1276" w:type="dxa"/>
          </w:tcPr>
          <w:p w14:paraId="58E9DB7D" w14:textId="0D33CF6F" w:rsidR="005D0D16" w:rsidRDefault="0067711A" w:rsidP="005D0D16">
            <w:pPr>
              <w:jc w:val="center"/>
              <w:rPr>
                <w:rFonts w:cs="Calibri"/>
                <w:lang w:val="es-ES"/>
              </w:rPr>
            </w:pPr>
            <w:r>
              <w:rPr>
                <w:rFonts w:cs="Calibri"/>
                <w:lang w:val="es-ES"/>
              </w:rPr>
              <w:t>63</w:t>
            </w:r>
          </w:p>
        </w:tc>
        <w:tc>
          <w:tcPr>
            <w:tcW w:w="1276" w:type="dxa"/>
          </w:tcPr>
          <w:p w14:paraId="1E9627FF" w14:textId="66AAE375" w:rsidR="005D0D16" w:rsidRDefault="0067711A" w:rsidP="005D0D16">
            <w:pPr>
              <w:jc w:val="center"/>
              <w:rPr>
                <w:rFonts w:cs="Calibri"/>
                <w:lang w:val="es-ES"/>
              </w:rPr>
            </w:pPr>
            <w:r>
              <w:rPr>
                <w:rFonts w:cs="Calibri"/>
                <w:lang w:val="es-ES"/>
              </w:rPr>
              <w:t>18</w:t>
            </w:r>
          </w:p>
        </w:tc>
      </w:tr>
    </w:tbl>
    <w:p w14:paraId="3BF1D817" w14:textId="3DDA633C" w:rsidR="00312930" w:rsidRDefault="005D0D16" w:rsidP="00E918F0">
      <w:pPr>
        <w:rPr>
          <w:rFonts w:cs="Calibri"/>
          <w:lang w:val="es-ES"/>
        </w:rPr>
      </w:pPr>
      <w:r>
        <w:rPr>
          <w:rFonts w:cs="CMR10"/>
          <w:i/>
          <w:szCs w:val="20"/>
        </w:rPr>
        <w:t>Tabla 1: Horas trabajadas en cada mes separadas por tarea</w:t>
      </w:r>
    </w:p>
    <w:p w14:paraId="7CDBBD6C" w14:textId="29A95C9D" w:rsidR="00312930" w:rsidRDefault="00312930" w:rsidP="005406EA">
      <w:pPr>
        <w:pStyle w:val="Ttulo1"/>
      </w:pPr>
      <w:bookmarkStart w:id="73" w:name="_Toc453868092"/>
      <w:r>
        <w:lastRenderedPageBreak/>
        <w:t>10. Bibliografía</w:t>
      </w:r>
      <w:bookmarkEnd w:id="73"/>
    </w:p>
    <w:p w14:paraId="0EA94E12" w14:textId="4AD3960B" w:rsidR="00312930" w:rsidRDefault="00533311" w:rsidP="00C2005B">
      <w:pPr>
        <w:rPr>
          <w:color w:val="000000"/>
          <w:lang w:val="es-ES"/>
        </w:rPr>
      </w:pPr>
      <w:r w:rsidRPr="0000548E">
        <w:rPr>
          <w:color w:val="000000"/>
          <w:lang w:val="es-ES"/>
        </w:rPr>
        <w:t>Los libros o páginas webs que se han utilizado para documentar el Proyecto (son citados en este documento) o de guía, inspiración y aprendizaje para la construcción del proyecto son los siguientes:</w:t>
      </w:r>
    </w:p>
    <w:p w14:paraId="1024CC6D" w14:textId="745DE11A" w:rsidR="00312930" w:rsidRDefault="007B2E62" w:rsidP="00C2005B">
      <w:pPr>
        <w:rPr>
          <w:lang w:val="en-US"/>
        </w:rPr>
      </w:pPr>
      <w:r w:rsidRPr="0000548E">
        <w:rPr>
          <w:color w:val="000000"/>
          <w:lang w:val="en-US"/>
        </w:rPr>
        <w:t xml:space="preserve">[L1] </w:t>
      </w:r>
      <w:r w:rsidR="00A569DF" w:rsidRPr="0000548E">
        <w:rPr>
          <w:color w:val="000000"/>
          <w:lang w:val="en-US"/>
        </w:rPr>
        <w:t xml:space="preserve">Felix Bachmann, Len Bass, Paul C. Clements, David </w:t>
      </w:r>
      <w:proofErr w:type="spellStart"/>
      <w:r w:rsidR="00A569DF" w:rsidRPr="0000548E">
        <w:rPr>
          <w:color w:val="000000"/>
          <w:lang w:val="en-US"/>
        </w:rPr>
        <w:t>Garlan</w:t>
      </w:r>
      <w:proofErr w:type="spellEnd"/>
      <w:r w:rsidR="00A569DF" w:rsidRPr="0000548E">
        <w:rPr>
          <w:color w:val="000000"/>
          <w:lang w:val="en-US"/>
        </w:rPr>
        <w:t xml:space="preserve">, James </w:t>
      </w:r>
      <w:proofErr w:type="spellStart"/>
      <w:r w:rsidR="00A569DF" w:rsidRPr="0000548E">
        <w:rPr>
          <w:color w:val="000000"/>
          <w:lang w:val="en-US"/>
        </w:rPr>
        <w:t>Ivers</w:t>
      </w:r>
      <w:proofErr w:type="spellEnd"/>
      <w:r w:rsidR="00A569DF" w:rsidRPr="0000548E">
        <w:rPr>
          <w:color w:val="000000"/>
          <w:lang w:val="en-US"/>
        </w:rPr>
        <w:t xml:space="preserve">, Reed Little, Paulo </w:t>
      </w:r>
      <w:proofErr w:type="spellStart"/>
      <w:r w:rsidR="00A569DF" w:rsidRPr="0000548E">
        <w:rPr>
          <w:color w:val="000000"/>
          <w:lang w:val="en-US"/>
        </w:rPr>
        <w:t>Merson</w:t>
      </w:r>
      <w:proofErr w:type="spellEnd"/>
      <w:r w:rsidR="00A569DF" w:rsidRPr="0000548E">
        <w:rPr>
          <w:color w:val="000000"/>
          <w:lang w:val="en-US"/>
        </w:rPr>
        <w:t>, Robert Nord, Judith A. Stafford. (2010).</w:t>
      </w:r>
      <w:r w:rsidR="00A569DF" w:rsidRPr="0000548E">
        <w:rPr>
          <w:i/>
          <w:color w:val="000000"/>
          <w:lang w:val="en-US"/>
        </w:rPr>
        <w:t xml:space="preserve"> Documenting Software Architectures: Views and Beyond, Second Edition</w:t>
      </w:r>
      <w:r w:rsidR="00A569DF" w:rsidRPr="0000548E">
        <w:rPr>
          <w:color w:val="000000"/>
          <w:lang w:val="en-US"/>
        </w:rPr>
        <w:t>: Addison-Wesley Professional.</w:t>
      </w:r>
    </w:p>
    <w:p w14:paraId="6EC33ACD" w14:textId="7F1C4069" w:rsidR="00312930" w:rsidRDefault="007B2E62" w:rsidP="00C2005B">
      <w:pPr>
        <w:rPr>
          <w:color w:val="000000"/>
          <w:lang w:val="en-US"/>
        </w:rPr>
      </w:pPr>
      <w:r w:rsidRPr="007B2E62">
        <w:rPr>
          <w:color w:val="000000"/>
          <w:lang w:val="en-US"/>
        </w:rPr>
        <w:t>[</w:t>
      </w:r>
      <w:r w:rsidR="00533311">
        <w:rPr>
          <w:color w:val="000000"/>
          <w:lang w:val="en-US"/>
        </w:rPr>
        <w:t>L2</w:t>
      </w:r>
      <w:r w:rsidRPr="007B2E62">
        <w:rPr>
          <w:color w:val="000000"/>
          <w:lang w:val="en-US"/>
        </w:rPr>
        <w:t xml:space="preserve">] </w:t>
      </w:r>
      <w:proofErr w:type="spellStart"/>
      <w:r w:rsidR="00A569DF" w:rsidRPr="0000548E">
        <w:rPr>
          <w:color w:val="000000"/>
          <w:lang w:val="en-US"/>
        </w:rPr>
        <w:t>Artur</w:t>
      </w:r>
      <w:proofErr w:type="spellEnd"/>
      <w:r w:rsidR="00A569DF" w:rsidRPr="0000548E">
        <w:rPr>
          <w:color w:val="000000"/>
          <w:lang w:val="en-US"/>
        </w:rPr>
        <w:t xml:space="preserve"> </w:t>
      </w:r>
      <w:proofErr w:type="spellStart"/>
      <w:r w:rsidR="00A569DF" w:rsidRPr="0000548E">
        <w:rPr>
          <w:color w:val="000000"/>
          <w:lang w:val="en-US"/>
        </w:rPr>
        <w:t>Ejsmont</w:t>
      </w:r>
      <w:proofErr w:type="spellEnd"/>
      <w:r w:rsidR="00A569DF" w:rsidRPr="0000548E">
        <w:rPr>
          <w:color w:val="000000"/>
          <w:lang w:val="en-US"/>
        </w:rPr>
        <w:t xml:space="preserve">. (2015). Web Scalability for Startup Engineers: Mc </w:t>
      </w:r>
      <w:proofErr w:type="spellStart"/>
      <w:r w:rsidR="00A569DF" w:rsidRPr="0000548E">
        <w:rPr>
          <w:color w:val="000000"/>
          <w:lang w:val="en-US"/>
        </w:rPr>
        <w:t>Graw</w:t>
      </w:r>
      <w:proofErr w:type="spellEnd"/>
      <w:r w:rsidR="00A569DF" w:rsidRPr="0000548E">
        <w:rPr>
          <w:color w:val="000000"/>
          <w:lang w:val="en-US"/>
        </w:rPr>
        <w:t xml:space="preserve"> Hill Education.</w:t>
      </w:r>
    </w:p>
    <w:p w14:paraId="52B3B612" w14:textId="1E03B4FC" w:rsidR="00312930" w:rsidRDefault="007B2E62" w:rsidP="009C67A3">
      <w:pPr>
        <w:rPr>
          <w:lang w:val="es-ES"/>
        </w:rPr>
      </w:pPr>
      <w:r w:rsidRPr="007B2E62">
        <w:rPr>
          <w:color w:val="000000"/>
          <w:lang w:val="en-US"/>
        </w:rPr>
        <w:t>[</w:t>
      </w:r>
      <w:r>
        <w:rPr>
          <w:color w:val="000000"/>
          <w:lang w:val="en-US"/>
        </w:rPr>
        <w:t>W</w:t>
      </w:r>
      <w:r w:rsidRPr="007B2E62">
        <w:rPr>
          <w:color w:val="000000"/>
          <w:lang w:val="en-US"/>
        </w:rPr>
        <w:t xml:space="preserve">1] </w:t>
      </w:r>
      <w:proofErr w:type="spellStart"/>
      <w:r w:rsidR="00C2005B" w:rsidRPr="00220849">
        <w:t>Docker</w:t>
      </w:r>
      <w:proofErr w:type="spellEnd"/>
      <w:r w:rsidR="00C2005B" w:rsidRPr="00220849">
        <w:t xml:space="preserve"> (2016). </w:t>
      </w:r>
      <w:proofErr w:type="spellStart"/>
      <w:r w:rsidR="00C2005B" w:rsidRPr="00220849">
        <w:rPr>
          <w:i/>
        </w:rPr>
        <w:t>Docker</w:t>
      </w:r>
      <w:proofErr w:type="spellEnd"/>
      <w:r w:rsidR="00C2005B" w:rsidRPr="00220849">
        <w:rPr>
          <w:i/>
        </w:rPr>
        <w:t xml:space="preserve"> docs</w:t>
      </w:r>
      <w:r w:rsidR="00C2005B" w:rsidRPr="00220849">
        <w:t xml:space="preserve">. Recuperado de </w:t>
      </w:r>
      <w:hyperlink r:id="rId18" w:history="1">
        <w:r w:rsidR="00C2005B" w:rsidRPr="00220849">
          <w:rPr>
            <w:rStyle w:val="Hipervnculo"/>
          </w:rPr>
          <w:t>https://docs.docker.com</w:t>
        </w:r>
      </w:hyperlink>
      <w:r w:rsidR="00C2005B" w:rsidRPr="00220849">
        <w:t xml:space="preserve"> </w:t>
      </w:r>
    </w:p>
    <w:p w14:paraId="535CA415" w14:textId="150CAD82" w:rsidR="00312930" w:rsidRDefault="007B2E62" w:rsidP="0035361D">
      <w:pPr>
        <w:rPr>
          <w:rFonts w:cs="Calibri"/>
          <w:shd w:val="clear" w:color="auto" w:fill="FFFFFF"/>
        </w:rPr>
      </w:pPr>
      <w:r w:rsidRPr="007B2E62">
        <w:rPr>
          <w:color w:val="000000"/>
          <w:lang w:val="en-US"/>
        </w:rPr>
        <w:t>[</w:t>
      </w:r>
      <w:r>
        <w:rPr>
          <w:color w:val="000000"/>
          <w:lang w:val="en-US"/>
        </w:rPr>
        <w:t>W2</w:t>
      </w:r>
      <w:r w:rsidRPr="007B2E62">
        <w:rPr>
          <w:color w:val="000000"/>
          <w:lang w:val="en-US"/>
        </w:rPr>
        <w:t xml:space="preserve">] </w:t>
      </w:r>
      <w:r w:rsidR="009C67A3" w:rsidRPr="005406EA">
        <w:t xml:space="preserve">Kirk </w:t>
      </w:r>
      <w:proofErr w:type="spellStart"/>
      <w:r w:rsidR="009C67A3" w:rsidRPr="005406EA">
        <w:t>Knoerdnschild</w:t>
      </w:r>
      <w:proofErr w:type="spellEnd"/>
      <w:r w:rsidR="009C67A3" w:rsidRPr="005406EA">
        <w:t xml:space="preserve"> (2015). </w:t>
      </w:r>
      <w:proofErr w:type="spellStart"/>
      <w:r w:rsidR="009C67A3" w:rsidRPr="005406EA">
        <w:t>Patterns</w:t>
      </w:r>
      <w:proofErr w:type="spellEnd"/>
      <w:r w:rsidR="009C67A3" w:rsidRPr="005406EA">
        <w:t xml:space="preserve"> of modular </w:t>
      </w:r>
      <w:proofErr w:type="spellStart"/>
      <w:r w:rsidR="009C67A3" w:rsidRPr="005406EA">
        <w:t>architecture</w:t>
      </w:r>
      <w:proofErr w:type="spellEnd"/>
      <w:r w:rsidR="009C67A3" w:rsidRPr="005406EA">
        <w:t xml:space="preserve">. </w:t>
      </w:r>
      <w:r w:rsidR="009C67A3" w:rsidRPr="00C2005B">
        <w:t xml:space="preserve">Recuperado de </w:t>
      </w:r>
      <w:r w:rsidR="009C67A3">
        <w:t xml:space="preserve"> </w:t>
      </w:r>
      <w:hyperlink r:id="rId19" w:history="1">
        <w:r w:rsidR="009C67A3" w:rsidRPr="00CA3798">
          <w:rPr>
            <w:rStyle w:val="Hipervnculo"/>
            <w:rFonts w:cs="Calibri"/>
            <w:shd w:val="clear" w:color="auto" w:fill="FFFFFF"/>
          </w:rPr>
          <w:t>https://dzone.com/refcardz/patterns-modular-architecture</w:t>
        </w:r>
      </w:hyperlink>
      <w:r w:rsidR="009C67A3">
        <w:rPr>
          <w:rFonts w:cs="Calibri"/>
          <w:shd w:val="clear" w:color="auto" w:fill="FFFFFF"/>
        </w:rPr>
        <w:t xml:space="preserve"> </w:t>
      </w:r>
    </w:p>
    <w:p w14:paraId="240FA7C7" w14:textId="31F79A76" w:rsidR="00312930" w:rsidRDefault="007B2E62" w:rsidP="0035361D">
      <w:pPr>
        <w:rPr>
          <w:rFonts w:cs="Calibri"/>
          <w:shd w:val="clear" w:color="auto" w:fill="FFFFFF"/>
        </w:rPr>
      </w:pPr>
      <w:r w:rsidRPr="002E17DB">
        <w:rPr>
          <w:color w:val="000000"/>
          <w:lang w:val="es-ES"/>
        </w:rPr>
        <w:t xml:space="preserve">[W3] </w:t>
      </w:r>
      <w:r w:rsidR="009C67A3" w:rsidRPr="005406EA">
        <w:t xml:space="preserve">Íñigo Alonso (2015). </w:t>
      </w:r>
      <w:proofErr w:type="spellStart"/>
      <w:r w:rsidR="009C67A3" w:rsidRPr="005406EA">
        <w:t>Docker</w:t>
      </w:r>
      <w:proofErr w:type="spellEnd"/>
      <w:r w:rsidR="009C67A3" w:rsidRPr="005406EA">
        <w:t xml:space="preserve"> desplegando aplicaciones. </w:t>
      </w:r>
      <w:r w:rsidR="009C67A3" w:rsidRPr="00C2005B">
        <w:t xml:space="preserve">Recuperado de </w:t>
      </w:r>
      <w:r w:rsidR="009C67A3">
        <w:t xml:space="preserve"> </w:t>
      </w:r>
      <w:hyperlink r:id="rId20" w:history="1">
        <w:r w:rsidR="009C67A3" w:rsidRPr="00CA3798">
          <w:rPr>
            <w:rStyle w:val="Hipervnculo"/>
            <w:rFonts w:cs="Calibri"/>
            <w:shd w:val="clear" w:color="auto" w:fill="FFFFFF"/>
          </w:rPr>
          <w:t>http://101breakpoints.com/docker-desplegando-aplicaciones</w:t>
        </w:r>
      </w:hyperlink>
      <w:r w:rsidR="009C67A3">
        <w:rPr>
          <w:rFonts w:cs="Calibri"/>
          <w:shd w:val="clear" w:color="auto" w:fill="FFFFFF"/>
        </w:rPr>
        <w:t xml:space="preserve"> </w:t>
      </w:r>
    </w:p>
    <w:p w14:paraId="07A43139" w14:textId="69785B38" w:rsidR="00312930" w:rsidRDefault="007B2E62" w:rsidP="0035361D">
      <w:pPr>
        <w:rPr>
          <w:rFonts w:cs="Calibri"/>
          <w:shd w:val="clear" w:color="auto" w:fill="FFFFFF"/>
          <w:lang w:val="es-ES"/>
        </w:rPr>
      </w:pPr>
      <w:r w:rsidRPr="007B2E62">
        <w:rPr>
          <w:color w:val="000000"/>
          <w:lang w:val="en-US"/>
        </w:rPr>
        <w:t>[</w:t>
      </w:r>
      <w:r>
        <w:rPr>
          <w:color w:val="000000"/>
          <w:lang w:val="en-US"/>
        </w:rPr>
        <w:t>W4</w:t>
      </w:r>
      <w:r w:rsidRPr="007B2E62">
        <w:rPr>
          <w:color w:val="000000"/>
          <w:lang w:val="en-US"/>
        </w:rPr>
        <w:t xml:space="preserve">] </w:t>
      </w:r>
      <w:r w:rsidR="009C67A3" w:rsidRPr="005406EA">
        <w:t xml:space="preserve">Spring (2014). Spring Shell </w:t>
      </w:r>
      <w:proofErr w:type="spellStart"/>
      <w:r w:rsidR="009C67A3" w:rsidRPr="005406EA">
        <w:t>documentation</w:t>
      </w:r>
      <w:proofErr w:type="spellEnd"/>
      <w:r w:rsidR="009C67A3" w:rsidRPr="005406EA">
        <w:t xml:space="preserve">. </w:t>
      </w:r>
      <w:r w:rsidR="009C67A3" w:rsidRPr="002110A0">
        <w:rPr>
          <w:lang w:val="es-ES"/>
        </w:rPr>
        <w:t xml:space="preserve">Recuperado de  </w:t>
      </w:r>
      <w:hyperlink r:id="rId21" w:history="1">
        <w:r w:rsidR="009C67A3" w:rsidRPr="002110A0">
          <w:rPr>
            <w:rStyle w:val="Hipervnculo"/>
            <w:rFonts w:cs="Calibri"/>
            <w:shd w:val="clear" w:color="auto" w:fill="FFFFFF"/>
            <w:lang w:val="es-ES"/>
          </w:rPr>
          <w:t>http://docs.spring.io/spring-shell/docs/current/reference/htmlsingle</w:t>
        </w:r>
      </w:hyperlink>
      <w:r w:rsidR="009C67A3" w:rsidRPr="005406EA">
        <w:t xml:space="preserve">  </w:t>
      </w:r>
      <w:hyperlink r:id="rId22" w:history="1">
        <w:r w:rsidR="009C67A3" w:rsidRPr="002110A0">
          <w:rPr>
            <w:rStyle w:val="Hipervnculo"/>
            <w:rFonts w:cs="Calibri"/>
            <w:shd w:val="clear" w:color="auto" w:fill="FFFFFF"/>
            <w:lang w:val="es-ES"/>
          </w:rPr>
          <w:t>http://docs.spring.io/autorepo/docs/spring-shell/1.2.0.M1/reference/html/dev-shell.html</w:t>
        </w:r>
      </w:hyperlink>
      <w:r w:rsidR="009C67A3" w:rsidRPr="002110A0">
        <w:rPr>
          <w:rFonts w:cs="Calibri"/>
          <w:shd w:val="clear" w:color="auto" w:fill="FFFFFF"/>
          <w:lang w:val="es-ES"/>
        </w:rPr>
        <w:t xml:space="preserve"> </w:t>
      </w:r>
    </w:p>
    <w:p w14:paraId="41010676" w14:textId="2D037AD5" w:rsidR="00312930" w:rsidRDefault="007B2E62" w:rsidP="0035361D">
      <w:pPr>
        <w:rPr>
          <w:rFonts w:cs="Calibri"/>
          <w:shd w:val="clear" w:color="auto" w:fill="FFFFFF"/>
        </w:rPr>
      </w:pPr>
      <w:r w:rsidRPr="007B2E62">
        <w:rPr>
          <w:color w:val="000000"/>
          <w:lang w:val="en-US"/>
        </w:rPr>
        <w:t>[</w:t>
      </w:r>
      <w:r>
        <w:rPr>
          <w:color w:val="000000"/>
          <w:lang w:val="en-US"/>
        </w:rPr>
        <w:t>W5</w:t>
      </w:r>
      <w:r w:rsidRPr="007B2E62">
        <w:rPr>
          <w:color w:val="000000"/>
          <w:lang w:val="en-US"/>
        </w:rPr>
        <w:t xml:space="preserve">] </w:t>
      </w:r>
      <w:r w:rsidR="009C67A3" w:rsidRPr="005406EA">
        <w:t xml:space="preserve">Google (2016). </w:t>
      </w:r>
      <w:proofErr w:type="spellStart"/>
      <w:r w:rsidR="009C67A3" w:rsidRPr="005406EA">
        <w:t>AngularJs</w:t>
      </w:r>
      <w:proofErr w:type="spellEnd"/>
      <w:r w:rsidR="009C67A3" w:rsidRPr="005406EA">
        <w:t xml:space="preserve"> </w:t>
      </w:r>
      <w:proofErr w:type="spellStart"/>
      <w:r w:rsidR="009C67A3" w:rsidRPr="005406EA">
        <w:t>documentation</w:t>
      </w:r>
      <w:proofErr w:type="spellEnd"/>
      <w:r w:rsidR="009C67A3" w:rsidRPr="005406EA">
        <w:t xml:space="preserve">. </w:t>
      </w:r>
      <w:r w:rsidR="009C67A3" w:rsidRPr="00C2005B">
        <w:t xml:space="preserve">Recuperado de </w:t>
      </w:r>
      <w:r w:rsidR="009C67A3">
        <w:t xml:space="preserve"> </w:t>
      </w:r>
      <w:hyperlink r:id="rId23" w:history="1">
        <w:r w:rsidR="009C67A3" w:rsidRPr="00CA3798">
          <w:rPr>
            <w:rStyle w:val="Hipervnculo"/>
            <w:rFonts w:cs="Calibri"/>
            <w:shd w:val="clear" w:color="auto" w:fill="FFFFFF"/>
          </w:rPr>
          <w:t>https://docs.angularjs.org/api</w:t>
        </w:r>
      </w:hyperlink>
      <w:r w:rsidR="009C67A3">
        <w:rPr>
          <w:rFonts w:cs="Calibri"/>
          <w:shd w:val="clear" w:color="auto" w:fill="FFFFFF"/>
        </w:rPr>
        <w:t xml:space="preserve"> </w:t>
      </w:r>
    </w:p>
    <w:p w14:paraId="233C6892" w14:textId="77777777" w:rsidR="009C67A3" w:rsidRPr="005406EA" w:rsidRDefault="007B2E62" w:rsidP="009C67A3">
      <w:r w:rsidRPr="007B2E62">
        <w:rPr>
          <w:color w:val="000000"/>
          <w:lang w:val="en-US"/>
        </w:rPr>
        <w:t>[</w:t>
      </w:r>
      <w:r>
        <w:rPr>
          <w:color w:val="000000"/>
          <w:lang w:val="en-US"/>
        </w:rPr>
        <w:t>W6</w:t>
      </w:r>
      <w:r w:rsidRPr="007B2E62">
        <w:rPr>
          <w:color w:val="000000"/>
          <w:lang w:val="en-US"/>
        </w:rPr>
        <w:t xml:space="preserve">] </w:t>
      </w:r>
      <w:r w:rsidR="009C67A3" w:rsidRPr="005406EA">
        <w:t xml:space="preserve">Apache (2015). </w:t>
      </w:r>
      <w:proofErr w:type="spellStart"/>
      <w:r w:rsidR="009C67A3" w:rsidRPr="005406EA">
        <w:t>Nutch</w:t>
      </w:r>
      <w:proofErr w:type="spellEnd"/>
      <w:r w:rsidR="009C67A3" w:rsidRPr="005406EA">
        <w:t xml:space="preserve"> </w:t>
      </w:r>
      <w:proofErr w:type="spellStart"/>
      <w:r w:rsidR="009C67A3" w:rsidRPr="005406EA">
        <w:t>documentation</w:t>
      </w:r>
      <w:proofErr w:type="spellEnd"/>
      <w:r w:rsidR="009C67A3" w:rsidRPr="005406EA">
        <w:t xml:space="preserve">. </w:t>
      </w:r>
      <w:r w:rsidR="009C67A3" w:rsidRPr="00C2005B">
        <w:t xml:space="preserve">Recuperado de </w:t>
      </w:r>
      <w:r w:rsidR="009C67A3">
        <w:t xml:space="preserve"> </w:t>
      </w:r>
      <w:hyperlink r:id="rId24" w:history="1">
        <w:r w:rsidR="009C67A3" w:rsidRPr="00CA3798">
          <w:rPr>
            <w:rStyle w:val="Hipervnculo"/>
            <w:rFonts w:cs="Calibri"/>
            <w:shd w:val="clear" w:color="auto" w:fill="FFFFFF"/>
          </w:rPr>
          <w:t>http://nutch.apache.org/apidocs/apidocs-1.9/index.html</w:t>
        </w:r>
      </w:hyperlink>
      <w:r w:rsidR="009C67A3" w:rsidRPr="005406EA">
        <w:t xml:space="preserve"> </w:t>
      </w:r>
    </w:p>
    <w:p w14:paraId="5F61C3E4" w14:textId="0A4A6039" w:rsidR="00312930" w:rsidRDefault="005406EA" w:rsidP="0035361D">
      <w:pPr>
        <w:rPr>
          <w:rFonts w:cs="Calibri"/>
          <w:shd w:val="clear" w:color="auto" w:fill="FFFFFF"/>
        </w:rPr>
      </w:pPr>
      <w:hyperlink r:id="rId25" w:history="1">
        <w:r w:rsidR="00FE0C21" w:rsidRPr="00CA3798">
          <w:rPr>
            <w:rStyle w:val="Hipervnculo"/>
            <w:rFonts w:cs="Calibri"/>
            <w:shd w:val="clear" w:color="auto" w:fill="FFFFFF"/>
          </w:rPr>
          <w:t>https://wiki.apache.org/nutch/NutchTutorial</w:t>
        </w:r>
      </w:hyperlink>
      <w:r w:rsidR="00FE0C21">
        <w:rPr>
          <w:rFonts w:cs="Calibri"/>
          <w:shd w:val="clear" w:color="auto" w:fill="FFFFFF"/>
        </w:rPr>
        <w:t xml:space="preserve"> </w:t>
      </w:r>
    </w:p>
    <w:p w14:paraId="44A4F8AA" w14:textId="3769F58E" w:rsidR="00312930" w:rsidRDefault="007B2E62" w:rsidP="0035361D">
      <w:pPr>
        <w:rPr>
          <w:rFonts w:cs="Calibri"/>
          <w:shd w:val="clear" w:color="auto" w:fill="FFFFFF"/>
          <w:lang w:val="es-ES"/>
        </w:rPr>
      </w:pPr>
      <w:r w:rsidRPr="007B2E62">
        <w:rPr>
          <w:color w:val="000000"/>
          <w:lang w:val="en-US"/>
        </w:rPr>
        <w:t>[</w:t>
      </w:r>
      <w:r>
        <w:rPr>
          <w:color w:val="000000"/>
          <w:lang w:val="en-US"/>
        </w:rPr>
        <w:t>W7</w:t>
      </w:r>
      <w:r w:rsidRPr="007B2E62">
        <w:rPr>
          <w:color w:val="000000"/>
          <w:lang w:val="en-US"/>
        </w:rPr>
        <w:t xml:space="preserve">] </w:t>
      </w:r>
      <w:r w:rsidR="00FE0C21" w:rsidRPr="005406EA">
        <w:t>Spring (2016</w:t>
      </w:r>
      <w:r w:rsidR="009C67A3" w:rsidRPr="005406EA">
        <w:t xml:space="preserve">). </w:t>
      </w:r>
      <w:r w:rsidR="00FE0C21" w:rsidRPr="005406EA">
        <w:t xml:space="preserve">Spring </w:t>
      </w:r>
      <w:proofErr w:type="spellStart"/>
      <w:r w:rsidR="00FE0C21" w:rsidRPr="005406EA">
        <w:t>Guides</w:t>
      </w:r>
      <w:proofErr w:type="spellEnd"/>
      <w:r w:rsidR="009C67A3" w:rsidRPr="005406EA">
        <w:t xml:space="preserve">. </w:t>
      </w:r>
      <w:r w:rsidR="009C67A3" w:rsidRPr="002110A0">
        <w:rPr>
          <w:lang w:val="es-ES"/>
        </w:rPr>
        <w:t>Recuperado de</w:t>
      </w:r>
      <w:r w:rsidR="00FE0C21" w:rsidRPr="002110A0">
        <w:rPr>
          <w:lang w:val="es-ES"/>
        </w:rPr>
        <w:t xml:space="preserve"> </w:t>
      </w:r>
      <w:hyperlink r:id="rId26" w:history="1">
        <w:r w:rsidR="00FE0C21" w:rsidRPr="002110A0">
          <w:rPr>
            <w:rStyle w:val="Hipervnculo"/>
            <w:lang w:val="es-ES"/>
          </w:rPr>
          <w:t>https://spring.io/guides</w:t>
        </w:r>
      </w:hyperlink>
      <w:r w:rsidR="00FE0C21" w:rsidRPr="002110A0">
        <w:rPr>
          <w:lang w:val="es-ES"/>
        </w:rPr>
        <w:t xml:space="preserve"> </w:t>
      </w:r>
      <w:r w:rsidR="009C67A3" w:rsidRPr="002110A0">
        <w:rPr>
          <w:rFonts w:cs="Calibri"/>
          <w:shd w:val="clear" w:color="auto" w:fill="FFFFFF"/>
          <w:lang w:val="es-ES"/>
        </w:rPr>
        <w:t xml:space="preserve"> </w:t>
      </w:r>
    </w:p>
    <w:p w14:paraId="07E46EBF" w14:textId="0EA97F34" w:rsidR="00312930" w:rsidRDefault="007B2E62" w:rsidP="0035361D">
      <w:pPr>
        <w:rPr>
          <w:rFonts w:cs="Calibri"/>
          <w:shd w:val="clear" w:color="auto" w:fill="FFFFFF"/>
        </w:rPr>
      </w:pPr>
      <w:r w:rsidRPr="007B2E62">
        <w:rPr>
          <w:color w:val="000000"/>
          <w:lang w:val="en-US"/>
        </w:rPr>
        <w:t>[</w:t>
      </w:r>
      <w:r>
        <w:rPr>
          <w:color w:val="000000"/>
          <w:lang w:val="en-US"/>
        </w:rPr>
        <w:t>W8</w:t>
      </w:r>
      <w:r w:rsidRPr="007B2E62">
        <w:rPr>
          <w:color w:val="000000"/>
          <w:lang w:val="en-US"/>
        </w:rPr>
        <w:t xml:space="preserve">] </w:t>
      </w:r>
      <w:r w:rsidR="00FE0C21" w:rsidRPr="005406EA">
        <w:t>Spring (2015</w:t>
      </w:r>
      <w:r w:rsidR="009C67A3" w:rsidRPr="005406EA">
        <w:t xml:space="preserve">). </w:t>
      </w:r>
      <w:proofErr w:type="spellStart"/>
      <w:r w:rsidRPr="005406EA">
        <w:t>Creating</w:t>
      </w:r>
      <w:proofErr w:type="spellEnd"/>
      <w:r w:rsidRPr="005406EA">
        <w:t xml:space="preserve"> and </w:t>
      </w:r>
      <w:proofErr w:type="spellStart"/>
      <w:r w:rsidRPr="005406EA">
        <w:t>using</w:t>
      </w:r>
      <w:proofErr w:type="spellEnd"/>
      <w:r w:rsidRPr="005406EA">
        <w:t xml:space="preserve"> </w:t>
      </w:r>
      <w:proofErr w:type="spellStart"/>
      <w:r w:rsidRPr="005406EA">
        <w:t>B</w:t>
      </w:r>
      <w:r w:rsidR="00FE0C21" w:rsidRPr="005406EA">
        <w:t>ean</w:t>
      </w:r>
      <w:proofErr w:type="spellEnd"/>
      <w:r w:rsidR="00FE0C21" w:rsidRPr="005406EA">
        <w:t xml:space="preserve"> </w:t>
      </w:r>
      <w:proofErr w:type="spellStart"/>
      <w:r w:rsidR="00FE0C21" w:rsidRPr="005406EA">
        <w:t>definitions</w:t>
      </w:r>
      <w:proofErr w:type="spellEnd"/>
      <w:r w:rsidR="009C67A3" w:rsidRPr="005406EA">
        <w:t xml:space="preserve">. </w:t>
      </w:r>
      <w:r w:rsidR="009C67A3" w:rsidRPr="00C2005B">
        <w:t xml:space="preserve">Recuperado de </w:t>
      </w:r>
      <w:r w:rsidR="009C67A3">
        <w:t xml:space="preserve"> </w:t>
      </w:r>
      <w:hyperlink r:id="rId27" w:history="1">
        <w:r w:rsidR="00FE0C21" w:rsidRPr="00CA3798">
          <w:rPr>
            <w:rStyle w:val="Hipervnculo"/>
            <w:rFonts w:cs="Calibri"/>
            <w:shd w:val="clear" w:color="auto" w:fill="FFFFFF"/>
          </w:rPr>
          <w:t>http://docs.spring.io/spring-javaconfig/docs/1.0.0.m3/reference/html/creating-bean-definitions.html</w:t>
        </w:r>
      </w:hyperlink>
      <w:r w:rsidR="00FE0C21">
        <w:rPr>
          <w:rFonts w:cs="Calibri"/>
          <w:shd w:val="clear" w:color="auto" w:fill="FFFFFF"/>
        </w:rPr>
        <w:t xml:space="preserve"> </w:t>
      </w:r>
    </w:p>
    <w:p w14:paraId="617958D2" w14:textId="64AAD2B6" w:rsidR="00312930" w:rsidRDefault="007B2E62" w:rsidP="0035361D">
      <w:pPr>
        <w:rPr>
          <w:rFonts w:cs="Calibri"/>
          <w:shd w:val="clear" w:color="auto" w:fill="FFFFFF"/>
        </w:rPr>
      </w:pPr>
      <w:r w:rsidRPr="007B2E62">
        <w:rPr>
          <w:color w:val="000000"/>
          <w:lang w:val="en-US"/>
        </w:rPr>
        <w:t>[</w:t>
      </w:r>
      <w:r>
        <w:rPr>
          <w:color w:val="000000"/>
          <w:lang w:val="en-US"/>
        </w:rPr>
        <w:t>W9</w:t>
      </w:r>
      <w:r w:rsidRPr="007B2E62">
        <w:rPr>
          <w:color w:val="000000"/>
          <w:lang w:val="en-US"/>
        </w:rPr>
        <w:t xml:space="preserve">] </w:t>
      </w:r>
      <w:r w:rsidR="009C67A3" w:rsidRPr="005406EA">
        <w:t xml:space="preserve">Apache (2015). </w:t>
      </w:r>
      <w:proofErr w:type="spellStart"/>
      <w:r w:rsidR="009C67A3" w:rsidRPr="005406EA">
        <w:t>DockerFile</w:t>
      </w:r>
      <w:proofErr w:type="spellEnd"/>
      <w:r w:rsidR="009C67A3" w:rsidRPr="005406EA">
        <w:t xml:space="preserve"> </w:t>
      </w:r>
      <w:proofErr w:type="spellStart"/>
      <w:r w:rsidR="009C67A3" w:rsidRPr="005406EA">
        <w:t>for</w:t>
      </w:r>
      <w:proofErr w:type="spellEnd"/>
      <w:r w:rsidR="009C67A3" w:rsidRPr="005406EA">
        <w:t xml:space="preserve"> </w:t>
      </w:r>
      <w:proofErr w:type="spellStart"/>
      <w:r w:rsidR="009C67A3" w:rsidRPr="005406EA">
        <w:t>Nutch</w:t>
      </w:r>
      <w:proofErr w:type="spellEnd"/>
      <w:r w:rsidR="009C67A3" w:rsidRPr="005406EA">
        <w:t xml:space="preserve"> </w:t>
      </w:r>
      <w:r w:rsidR="00795D1D" w:rsidRPr="005406EA">
        <w:t>2.x.</w:t>
      </w:r>
      <w:r w:rsidR="009C67A3" w:rsidRPr="005406EA">
        <w:t xml:space="preserve"> </w:t>
      </w:r>
      <w:r w:rsidR="009C67A3" w:rsidRPr="00C2005B">
        <w:t xml:space="preserve">Recuperado de </w:t>
      </w:r>
      <w:r w:rsidR="009C67A3">
        <w:t xml:space="preserve"> </w:t>
      </w:r>
      <w:hyperlink r:id="rId28" w:history="1">
        <w:r w:rsidR="009C67A3" w:rsidRPr="00CA3798">
          <w:rPr>
            <w:rStyle w:val="Hipervnculo"/>
            <w:rFonts w:cs="Calibri"/>
            <w:shd w:val="clear" w:color="auto" w:fill="FFFFFF"/>
          </w:rPr>
          <w:t>https://issues.apache.org/jira/browse/NUTCH-190</w:t>
        </w:r>
      </w:hyperlink>
      <w:r w:rsidR="009C67A3">
        <w:rPr>
          <w:rFonts w:cs="Calibri"/>
          <w:shd w:val="clear" w:color="auto" w:fill="FFFFFF"/>
        </w:rPr>
        <w:t xml:space="preserve"> </w:t>
      </w:r>
    </w:p>
    <w:p w14:paraId="07515C6A" w14:textId="47FCAED3" w:rsidR="00312930" w:rsidRDefault="007B2E62" w:rsidP="0035361D">
      <w:pPr>
        <w:rPr>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0</w:t>
      </w:r>
      <w:r w:rsidRPr="007B2E62">
        <w:rPr>
          <w:color w:val="000000"/>
          <w:lang w:val="en-US"/>
        </w:rPr>
        <w:t xml:space="preserve">] </w:t>
      </w:r>
      <w:r w:rsidR="00FE0C21" w:rsidRPr="005406EA">
        <w:t xml:space="preserve">Apache (2014). </w:t>
      </w:r>
      <w:proofErr w:type="spellStart"/>
      <w:r w:rsidR="00FE0C21" w:rsidRPr="005406EA">
        <w:t>The</w:t>
      </w:r>
      <w:proofErr w:type="spellEnd"/>
      <w:r w:rsidR="00FE0C21" w:rsidRPr="005406EA">
        <w:t xml:space="preserve"> </w:t>
      </w:r>
      <w:proofErr w:type="spellStart"/>
      <w:r w:rsidR="00FE0C21" w:rsidRPr="005406EA">
        <w:t>Hadoop</w:t>
      </w:r>
      <w:proofErr w:type="spellEnd"/>
      <w:r w:rsidR="00FE0C21" w:rsidRPr="005406EA">
        <w:t xml:space="preserve"> </w:t>
      </w:r>
      <w:proofErr w:type="spellStart"/>
      <w:r w:rsidR="00FE0C21" w:rsidRPr="005406EA">
        <w:t>Distributed</w:t>
      </w:r>
      <w:proofErr w:type="spellEnd"/>
      <w:r w:rsidR="00FE0C21" w:rsidRPr="005406EA">
        <w:t xml:space="preserve"> File </w:t>
      </w:r>
      <w:proofErr w:type="spellStart"/>
      <w:r w:rsidR="00FE0C21" w:rsidRPr="005406EA">
        <w:t>System</w:t>
      </w:r>
      <w:proofErr w:type="spellEnd"/>
      <w:r w:rsidR="009C67A3" w:rsidRPr="005406EA">
        <w:t xml:space="preserve">. </w:t>
      </w:r>
      <w:r w:rsidR="009C67A3" w:rsidRPr="00C2005B">
        <w:t xml:space="preserve">Recuperado de </w:t>
      </w:r>
      <w:r w:rsidR="009C67A3">
        <w:t xml:space="preserve"> </w:t>
      </w:r>
      <w:hyperlink r:id="rId29" w:history="1">
        <w:r w:rsidR="00FE0C21" w:rsidRPr="00CA3798">
          <w:rPr>
            <w:rStyle w:val="Hipervnculo"/>
            <w:rFonts w:cs="Calibri"/>
            <w:shd w:val="clear" w:color="auto" w:fill="FFFFFF"/>
          </w:rPr>
          <w:t>https://developer.yahoo.com/hadoop/tutorial/module2.html</w:t>
        </w:r>
      </w:hyperlink>
      <w:r w:rsidR="00FE0C21">
        <w:rPr>
          <w:rFonts w:cs="Calibri"/>
          <w:shd w:val="clear" w:color="auto" w:fill="FFFFFF"/>
        </w:rPr>
        <w:t xml:space="preserve"> </w:t>
      </w:r>
    </w:p>
    <w:p w14:paraId="5753061A" w14:textId="76AFF7ED" w:rsidR="00312930" w:rsidRDefault="007B2E62" w:rsidP="0035361D">
      <w:pPr>
        <w:rPr>
          <w:rFonts w:cs="Calibri"/>
          <w:shd w:val="clear" w:color="auto" w:fill="FFFFFF"/>
        </w:rPr>
      </w:pPr>
      <w:r w:rsidRPr="007B2E62">
        <w:rPr>
          <w:color w:val="000000"/>
          <w:lang w:val="en-US"/>
        </w:rPr>
        <w:lastRenderedPageBreak/>
        <w:t>[</w:t>
      </w:r>
      <w:r>
        <w:rPr>
          <w:color w:val="000000"/>
          <w:lang w:val="en-US"/>
        </w:rPr>
        <w:t>W</w:t>
      </w:r>
      <w:r w:rsidRPr="007B2E62">
        <w:rPr>
          <w:color w:val="000000"/>
          <w:lang w:val="en-US"/>
        </w:rPr>
        <w:t>1</w:t>
      </w:r>
      <w:r>
        <w:rPr>
          <w:color w:val="000000"/>
          <w:lang w:val="en-US"/>
        </w:rPr>
        <w:t>1</w:t>
      </w:r>
      <w:r w:rsidRPr="007B2E62">
        <w:rPr>
          <w:color w:val="000000"/>
          <w:lang w:val="en-US"/>
        </w:rPr>
        <w:t xml:space="preserve">] </w:t>
      </w:r>
      <w:proofErr w:type="spellStart"/>
      <w:r w:rsidR="00FE0C21" w:rsidRPr="005406EA">
        <w:t>Docker</w:t>
      </w:r>
      <w:proofErr w:type="spellEnd"/>
      <w:r w:rsidR="00FE0C21" w:rsidRPr="005406EA">
        <w:t xml:space="preserve"> (2015). </w:t>
      </w:r>
      <w:proofErr w:type="spellStart"/>
      <w:r w:rsidR="00FE0C21" w:rsidRPr="005406EA">
        <w:t>Docker</w:t>
      </w:r>
      <w:proofErr w:type="spellEnd"/>
      <w:r w:rsidR="00FE0C21" w:rsidRPr="005406EA">
        <w:t xml:space="preserve"> </w:t>
      </w:r>
      <w:proofErr w:type="spellStart"/>
      <w:r w:rsidR="00FE0C21" w:rsidRPr="005406EA">
        <w:t>hub</w:t>
      </w:r>
      <w:proofErr w:type="spellEnd"/>
      <w:r w:rsidR="00FE0C21" w:rsidRPr="005406EA">
        <w:t xml:space="preserve">. </w:t>
      </w:r>
      <w:r w:rsidR="00FE0C21" w:rsidRPr="00C2005B">
        <w:t xml:space="preserve">Recuperado de </w:t>
      </w:r>
      <w:r w:rsidR="00FE0C21">
        <w:t xml:space="preserve"> </w:t>
      </w:r>
      <w:hyperlink r:id="rId30" w:history="1">
        <w:r w:rsidR="00FE0C21" w:rsidRPr="00CA3798">
          <w:rPr>
            <w:rStyle w:val="Hipervnculo"/>
            <w:rFonts w:cs="Calibri"/>
            <w:shd w:val="clear" w:color="auto" w:fill="FFFFFF"/>
          </w:rPr>
          <w:t>https://hub.docker.com</w:t>
        </w:r>
      </w:hyperlink>
      <w:r w:rsidR="00FE0C21">
        <w:rPr>
          <w:rFonts w:cs="Calibri"/>
          <w:shd w:val="clear" w:color="auto" w:fill="FFFFFF"/>
        </w:rPr>
        <w:t xml:space="preserve"> </w:t>
      </w:r>
    </w:p>
    <w:p w14:paraId="271E0B1C" w14:textId="11F0FD6E" w:rsidR="00312930" w:rsidRDefault="007B2E62" w:rsidP="0035361D">
      <w:pPr>
        <w:rPr>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2</w:t>
      </w:r>
      <w:r w:rsidRPr="007B2E62">
        <w:rPr>
          <w:color w:val="000000"/>
          <w:lang w:val="en-US"/>
        </w:rPr>
        <w:t xml:space="preserve">] </w:t>
      </w:r>
      <w:proofErr w:type="spellStart"/>
      <w:r w:rsidR="00FE0C21" w:rsidRPr="005406EA">
        <w:t>Github</w:t>
      </w:r>
      <w:proofErr w:type="spellEnd"/>
      <w:r w:rsidR="00FE0C21" w:rsidRPr="005406EA">
        <w:t xml:space="preserve"> (2016), </w:t>
      </w:r>
      <w:proofErr w:type="spellStart"/>
      <w:r w:rsidR="00FE0C21" w:rsidRPr="005406EA">
        <w:t>Github</w:t>
      </w:r>
      <w:proofErr w:type="spellEnd"/>
      <w:r w:rsidR="00FE0C21" w:rsidRPr="005406EA">
        <w:t xml:space="preserve">. Recuperado de </w:t>
      </w:r>
      <w:hyperlink r:id="rId31" w:history="1">
        <w:r w:rsidR="00FE0C21" w:rsidRPr="00CA3798">
          <w:rPr>
            <w:rStyle w:val="Hipervnculo"/>
            <w:rFonts w:cs="Calibri"/>
            <w:shd w:val="clear" w:color="auto" w:fill="FFFFFF"/>
          </w:rPr>
          <w:t>https://github.com</w:t>
        </w:r>
      </w:hyperlink>
      <w:r w:rsidR="00FE0C21">
        <w:rPr>
          <w:rFonts w:cs="Calibri"/>
          <w:shd w:val="clear" w:color="auto" w:fill="FFFFFF"/>
        </w:rPr>
        <w:t xml:space="preserve"> </w:t>
      </w:r>
    </w:p>
    <w:p w14:paraId="1992ABF7" w14:textId="77777777" w:rsidR="00312930" w:rsidRDefault="00312930" w:rsidP="0035361D">
      <w:pPr>
        <w:rPr>
          <w:rFonts w:cs="Calibri"/>
          <w:shd w:val="clear" w:color="auto" w:fill="FFFFFF"/>
        </w:rPr>
      </w:pPr>
    </w:p>
    <w:p w14:paraId="0C7260AD" w14:textId="0E3E2C07" w:rsidR="00312930" w:rsidRDefault="007B2E62" w:rsidP="0035361D">
      <w:pPr>
        <w:rPr>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3</w:t>
      </w:r>
      <w:r w:rsidRPr="007B2E62">
        <w:rPr>
          <w:color w:val="000000"/>
          <w:lang w:val="en-US"/>
        </w:rPr>
        <w:t xml:space="preserve">] </w:t>
      </w:r>
      <w:proofErr w:type="spellStart"/>
      <w:r w:rsidR="00FE0C21" w:rsidRPr="005406EA">
        <w:t>Nathan</w:t>
      </w:r>
      <w:proofErr w:type="spellEnd"/>
      <w:r w:rsidR="00FE0C21" w:rsidRPr="005406EA">
        <w:t xml:space="preserve"> </w:t>
      </w:r>
      <w:proofErr w:type="spellStart"/>
      <w:r w:rsidR="00FE0C21" w:rsidRPr="005406EA">
        <w:t>Sweet</w:t>
      </w:r>
      <w:proofErr w:type="spellEnd"/>
      <w:r w:rsidR="00FE0C21" w:rsidRPr="005406EA">
        <w:t xml:space="preserve"> (2016), </w:t>
      </w:r>
      <w:proofErr w:type="spellStart"/>
      <w:r w:rsidR="00FE0C21" w:rsidRPr="005406EA">
        <w:t>Yalm</w:t>
      </w:r>
      <w:proofErr w:type="spellEnd"/>
      <w:r w:rsidR="00FE0C21" w:rsidRPr="005406EA">
        <w:t xml:space="preserve"> </w:t>
      </w:r>
      <w:proofErr w:type="spellStart"/>
      <w:r w:rsidR="00FE0C21" w:rsidRPr="005406EA">
        <w:t>for</w:t>
      </w:r>
      <w:proofErr w:type="spellEnd"/>
      <w:r w:rsidR="00FE0C21" w:rsidRPr="005406EA">
        <w:t xml:space="preserve"> java. Recuperado de </w:t>
      </w:r>
      <w:hyperlink r:id="rId32" w:history="1">
        <w:r w:rsidR="00FE0C21" w:rsidRPr="00CA3798">
          <w:rPr>
            <w:rStyle w:val="Hipervnculo"/>
            <w:rFonts w:cs="Calibri"/>
            <w:shd w:val="clear" w:color="auto" w:fill="FFFFFF"/>
          </w:rPr>
          <w:t>http://yamlbeans.sourceforge.net</w:t>
        </w:r>
      </w:hyperlink>
      <w:r w:rsidR="00FE0C21">
        <w:rPr>
          <w:rFonts w:cs="Calibri"/>
          <w:shd w:val="clear" w:color="auto" w:fill="FFFFFF"/>
        </w:rPr>
        <w:t xml:space="preserve"> </w:t>
      </w:r>
    </w:p>
    <w:p w14:paraId="1AF396BB" w14:textId="61438FB9" w:rsidR="00312930" w:rsidRDefault="007B2E62" w:rsidP="0035361D">
      <w:pPr>
        <w:rPr>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4</w:t>
      </w:r>
      <w:r w:rsidRPr="007B2E62">
        <w:rPr>
          <w:color w:val="000000"/>
          <w:lang w:val="en-US"/>
        </w:rPr>
        <w:t xml:space="preserve">] </w:t>
      </w:r>
      <w:r w:rsidR="00BA3FB1" w:rsidRPr="005406EA">
        <w:t xml:space="preserve">David </w:t>
      </w:r>
      <w:proofErr w:type="spellStart"/>
      <w:r w:rsidR="00BA3FB1" w:rsidRPr="005406EA">
        <w:t>Geary</w:t>
      </w:r>
      <w:proofErr w:type="spellEnd"/>
      <w:r w:rsidR="00FE0C21" w:rsidRPr="005406EA">
        <w:t xml:space="preserve"> (20</w:t>
      </w:r>
      <w:r w:rsidR="00BA3FB1" w:rsidRPr="005406EA">
        <w:t>03</w:t>
      </w:r>
      <w:r w:rsidR="00FE0C21" w:rsidRPr="005406EA">
        <w:t xml:space="preserve">), </w:t>
      </w:r>
      <w:proofErr w:type="spellStart"/>
      <w:r w:rsidR="00BA3FB1" w:rsidRPr="005406EA">
        <w:t>simply</w:t>
      </w:r>
      <w:proofErr w:type="spellEnd"/>
      <w:r w:rsidR="00BA3FB1" w:rsidRPr="005406EA">
        <w:t xml:space="preserve"> </w:t>
      </w:r>
      <w:proofErr w:type="spellStart"/>
      <w:r w:rsidR="00BA3FB1" w:rsidRPr="005406EA">
        <w:t>singleton</w:t>
      </w:r>
      <w:proofErr w:type="spellEnd"/>
      <w:r w:rsidR="00FE0C21" w:rsidRPr="005406EA">
        <w:t xml:space="preserve">. Recuperado </w:t>
      </w:r>
      <w:r w:rsidR="00BA3FB1" w:rsidRPr="005406EA">
        <w:t xml:space="preserve">de </w:t>
      </w:r>
      <w:hyperlink r:id="rId33" w:history="1">
        <w:r w:rsidR="00BA3FB1" w:rsidRPr="00CA3798">
          <w:rPr>
            <w:rStyle w:val="Hipervnculo"/>
            <w:rFonts w:cs="Calibri"/>
            <w:shd w:val="clear" w:color="auto" w:fill="FFFFFF"/>
          </w:rPr>
          <w:t>http://www.javaworld.com/article/2073352/core-java/simply-singleton.html</w:t>
        </w:r>
      </w:hyperlink>
      <w:r w:rsidR="00BA3FB1">
        <w:rPr>
          <w:rFonts w:cs="Calibri"/>
          <w:shd w:val="clear" w:color="auto" w:fill="FFFFFF"/>
        </w:rPr>
        <w:t xml:space="preserve"> </w:t>
      </w:r>
      <w:r w:rsidR="00FE0C21">
        <w:rPr>
          <w:rFonts w:cs="Calibri"/>
          <w:shd w:val="clear" w:color="auto" w:fill="FFFFFF"/>
        </w:rPr>
        <w:t xml:space="preserve"> </w:t>
      </w:r>
    </w:p>
    <w:p w14:paraId="0DEA3B29" w14:textId="6F02BA1C" w:rsidR="00312930" w:rsidRDefault="007B2E62" w:rsidP="00AC3E2A">
      <w:pPr>
        <w:rPr>
          <w:rFonts w:cs="Calibri"/>
          <w:shd w:val="clear" w:color="auto" w:fill="FFFFFF"/>
        </w:rPr>
      </w:pPr>
      <w:r w:rsidRPr="007B2E62">
        <w:rPr>
          <w:color w:val="000000"/>
          <w:lang w:val="es-ES"/>
        </w:rPr>
        <w:t>[W1</w:t>
      </w:r>
      <w:r>
        <w:rPr>
          <w:color w:val="000000"/>
          <w:lang w:val="es-ES"/>
        </w:rPr>
        <w:t>5</w:t>
      </w:r>
      <w:r w:rsidRPr="007B2E62">
        <w:rPr>
          <w:color w:val="000000"/>
          <w:lang w:val="es-ES"/>
        </w:rPr>
        <w:t xml:space="preserve">] </w:t>
      </w:r>
      <w:r w:rsidR="00BA3FB1" w:rsidRPr="005406EA">
        <w:t>Cecilio Álvarez (2014</w:t>
      </w:r>
      <w:r w:rsidR="00FE0C21" w:rsidRPr="005406EA">
        <w:t xml:space="preserve">), </w:t>
      </w:r>
      <w:r w:rsidR="00BA3FB1" w:rsidRPr="005406EA">
        <w:t xml:space="preserve">Ejemplo de java </w:t>
      </w:r>
      <w:proofErr w:type="spellStart"/>
      <w:r w:rsidR="00BA3FB1" w:rsidRPr="005406EA">
        <w:t>singleton</w:t>
      </w:r>
      <w:proofErr w:type="spellEnd"/>
      <w:r w:rsidR="00BA3FB1" w:rsidRPr="005406EA">
        <w:t xml:space="preserve">: Patrones </w:t>
      </w:r>
      <w:proofErr w:type="spellStart"/>
      <w:r w:rsidR="00BA3FB1" w:rsidRPr="005406EA">
        <w:t>classloaders</w:t>
      </w:r>
      <w:proofErr w:type="spellEnd"/>
      <w:r w:rsidR="00FE0C21" w:rsidRPr="005406EA">
        <w:t xml:space="preserve">. Recuperado de </w:t>
      </w:r>
      <w:hyperlink r:id="rId34" w:history="1">
        <w:r w:rsidR="00BA3FB1" w:rsidRPr="00CA3798">
          <w:rPr>
            <w:rStyle w:val="Hipervnculo"/>
            <w:rFonts w:cs="Calibri"/>
            <w:shd w:val="clear" w:color="auto" w:fill="FFFFFF"/>
          </w:rPr>
          <w:t>http://www.arquitecturajava.com/ejemplo-de-java-singleton-patrones-classloaders</w:t>
        </w:r>
      </w:hyperlink>
      <w:r w:rsidR="00BA3FB1">
        <w:rPr>
          <w:rFonts w:cs="Calibri"/>
          <w:shd w:val="clear" w:color="auto" w:fill="FFFFFF"/>
        </w:rPr>
        <w:t xml:space="preserve"> </w:t>
      </w:r>
      <w:r w:rsidR="00FE0C21">
        <w:rPr>
          <w:rFonts w:cs="Calibri"/>
          <w:shd w:val="clear" w:color="auto" w:fill="FFFFFF"/>
        </w:rPr>
        <w:t xml:space="preserve"> </w:t>
      </w:r>
    </w:p>
    <w:p w14:paraId="6DEC4259" w14:textId="6C769413" w:rsidR="00312930" w:rsidRDefault="007B2E62" w:rsidP="00AC3E2A">
      <w:pPr>
        <w:rPr>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6</w:t>
      </w:r>
      <w:r w:rsidRPr="007B2E62">
        <w:rPr>
          <w:color w:val="000000"/>
          <w:lang w:val="en-US"/>
        </w:rPr>
        <w:t xml:space="preserve">] </w:t>
      </w:r>
      <w:r w:rsidR="00BA3FB1" w:rsidRPr="005406EA">
        <w:t xml:space="preserve">James </w:t>
      </w:r>
      <w:proofErr w:type="spellStart"/>
      <w:r w:rsidR="00BA3FB1" w:rsidRPr="005406EA">
        <w:t>Sugrue</w:t>
      </w:r>
      <w:proofErr w:type="spellEnd"/>
      <w:r w:rsidR="00BA3FB1" w:rsidRPr="005406EA">
        <w:t xml:space="preserve"> (2010</w:t>
      </w:r>
      <w:r w:rsidR="00FE0C21" w:rsidRPr="005406EA">
        <w:t xml:space="preserve">), </w:t>
      </w:r>
      <w:proofErr w:type="spellStart"/>
      <w:r w:rsidR="00BA3FB1" w:rsidRPr="005406EA">
        <w:t>Adapter</w:t>
      </w:r>
      <w:proofErr w:type="spellEnd"/>
      <w:r w:rsidR="00BA3FB1" w:rsidRPr="005406EA">
        <w:t xml:space="preserve"> </w:t>
      </w:r>
      <w:proofErr w:type="spellStart"/>
      <w:r w:rsidR="00BA3FB1" w:rsidRPr="005406EA">
        <w:t>pattern</w:t>
      </w:r>
      <w:proofErr w:type="spellEnd"/>
      <w:r w:rsidR="00BA3FB1" w:rsidRPr="005406EA">
        <w:t xml:space="preserve"> tutorial </w:t>
      </w:r>
      <w:proofErr w:type="spellStart"/>
      <w:r w:rsidR="00BA3FB1" w:rsidRPr="005406EA">
        <w:t>with</w:t>
      </w:r>
      <w:proofErr w:type="spellEnd"/>
      <w:r w:rsidR="00BA3FB1" w:rsidRPr="005406EA">
        <w:t xml:space="preserve"> java</w:t>
      </w:r>
      <w:r w:rsidR="00FE0C21" w:rsidRPr="005406EA">
        <w:t xml:space="preserve">. Recuperado de </w:t>
      </w:r>
      <w:hyperlink r:id="rId35" w:history="1">
        <w:r w:rsidR="00BA3FB1" w:rsidRPr="00CA3798">
          <w:rPr>
            <w:rStyle w:val="Hipervnculo"/>
            <w:rFonts w:cs="Calibri"/>
            <w:shd w:val="clear" w:color="auto" w:fill="FFFFFF"/>
          </w:rPr>
          <w:t>https://dzone.com/articles/design-patterns-uncovered-0</w:t>
        </w:r>
      </w:hyperlink>
      <w:r w:rsidR="00BA3FB1">
        <w:rPr>
          <w:rFonts w:cs="Calibri"/>
          <w:shd w:val="clear" w:color="auto" w:fill="FFFFFF"/>
        </w:rPr>
        <w:t xml:space="preserve"> </w:t>
      </w:r>
    </w:p>
    <w:p w14:paraId="1BBA41DA" w14:textId="662B3762" w:rsidR="00312930" w:rsidRDefault="007B2E62" w:rsidP="00AC3E2A">
      <w:pPr>
        <w:rPr>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7</w:t>
      </w:r>
      <w:r w:rsidRPr="007B2E62">
        <w:rPr>
          <w:color w:val="000000"/>
          <w:lang w:val="en-US"/>
        </w:rPr>
        <w:t xml:space="preserve">] </w:t>
      </w:r>
      <w:r w:rsidR="007B3E44" w:rsidRPr="005406EA">
        <w:t xml:space="preserve">Apache (2016), </w:t>
      </w:r>
      <w:proofErr w:type="spellStart"/>
      <w:r w:rsidR="007B3E44" w:rsidRPr="005406EA">
        <w:t>Lucene</w:t>
      </w:r>
      <w:proofErr w:type="spellEnd"/>
      <w:r w:rsidR="007B3E44" w:rsidRPr="005406EA">
        <w:t xml:space="preserve"> </w:t>
      </w:r>
      <w:proofErr w:type="spellStart"/>
      <w:r w:rsidR="007B3E44" w:rsidRPr="005406EA">
        <w:t>documentation</w:t>
      </w:r>
      <w:proofErr w:type="spellEnd"/>
      <w:r w:rsidR="007B3E44" w:rsidRPr="005406EA">
        <w:t xml:space="preserve">. Recuperado de </w:t>
      </w:r>
      <w:hyperlink r:id="rId36" w:history="1">
        <w:r w:rsidR="007B3E44" w:rsidRPr="00CA3798">
          <w:rPr>
            <w:rStyle w:val="Hipervnculo"/>
            <w:rFonts w:cs="Calibri"/>
            <w:shd w:val="clear" w:color="auto" w:fill="FFFFFF"/>
          </w:rPr>
          <w:t>https://lucene.apache.org/core/documentation.html</w:t>
        </w:r>
      </w:hyperlink>
      <w:r w:rsidR="007B3E44">
        <w:rPr>
          <w:rFonts w:cs="Calibri"/>
          <w:shd w:val="clear" w:color="auto" w:fill="FFFFFF"/>
        </w:rPr>
        <w:t xml:space="preserve"> </w:t>
      </w:r>
    </w:p>
    <w:p w14:paraId="537D02DD" w14:textId="37E01C77" w:rsidR="00312930" w:rsidRDefault="007B2E62" w:rsidP="00AC3E2A">
      <w:pPr>
        <w:rPr>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8</w:t>
      </w:r>
      <w:r w:rsidRPr="007B2E62">
        <w:rPr>
          <w:color w:val="000000"/>
          <w:lang w:val="en-US"/>
        </w:rPr>
        <w:t xml:space="preserve">] </w:t>
      </w:r>
      <w:proofErr w:type="spellStart"/>
      <w:r w:rsidR="001F2111" w:rsidRPr="005406EA">
        <w:t>Alvin</w:t>
      </w:r>
      <w:proofErr w:type="spellEnd"/>
      <w:r w:rsidR="001F2111" w:rsidRPr="005406EA">
        <w:t xml:space="preserve"> Reyes (2016), </w:t>
      </w:r>
      <w:proofErr w:type="spellStart"/>
      <w:r w:rsidR="001F2111" w:rsidRPr="005406EA">
        <w:t>Junit</w:t>
      </w:r>
      <w:proofErr w:type="spellEnd"/>
      <w:r w:rsidR="001F2111" w:rsidRPr="005406EA">
        <w:t xml:space="preserve"> </w:t>
      </w:r>
      <w:proofErr w:type="spellStart"/>
      <w:r w:rsidR="001F2111" w:rsidRPr="005406EA">
        <w:t>integration</w:t>
      </w:r>
      <w:proofErr w:type="spellEnd"/>
      <w:r w:rsidR="001F2111" w:rsidRPr="005406EA">
        <w:t xml:space="preserve"> test </w:t>
      </w:r>
      <w:proofErr w:type="spellStart"/>
      <w:r w:rsidR="001F2111" w:rsidRPr="005406EA">
        <w:t>example</w:t>
      </w:r>
      <w:proofErr w:type="spellEnd"/>
      <w:r w:rsidR="001F2111" w:rsidRPr="005406EA">
        <w:t xml:space="preserve">. Recuperado de </w:t>
      </w:r>
      <w:hyperlink r:id="rId37" w:history="1">
        <w:r w:rsidR="001F2111" w:rsidRPr="00CA3798">
          <w:rPr>
            <w:rStyle w:val="Hipervnculo"/>
            <w:rFonts w:cs="Calibri"/>
            <w:shd w:val="clear" w:color="auto" w:fill="FFFFFF"/>
          </w:rPr>
          <w:t>https://examples.javacodegeeks.com/core-java/junit/junit-integration-test-example</w:t>
        </w:r>
      </w:hyperlink>
      <w:r w:rsidR="001F2111">
        <w:rPr>
          <w:rFonts w:cs="Calibri"/>
          <w:shd w:val="clear" w:color="auto" w:fill="FFFFFF"/>
        </w:rPr>
        <w:t xml:space="preserve"> </w:t>
      </w:r>
    </w:p>
    <w:p w14:paraId="7DE3BABD" w14:textId="3C4F6203" w:rsidR="00312930" w:rsidRDefault="007B2E62" w:rsidP="001F2111">
      <w:pPr>
        <w:rPr>
          <w:rStyle w:val="renderedqtext"/>
          <w:rFonts w:eastAsia="Times New Roman" w:cs="Helvetica"/>
          <w:b/>
          <w:bCs/>
          <w:color w:val="333333"/>
          <w:spacing w:val="-15"/>
          <w:kern w:val="32"/>
          <w:lang w:val="en-US"/>
        </w:rPr>
      </w:pPr>
      <w:r w:rsidRPr="007B2E62">
        <w:rPr>
          <w:color w:val="000000"/>
          <w:lang w:val="en-US"/>
        </w:rPr>
        <w:t>[</w:t>
      </w:r>
      <w:r>
        <w:rPr>
          <w:color w:val="000000"/>
          <w:lang w:val="en-US"/>
        </w:rPr>
        <w:t>W</w:t>
      </w:r>
      <w:r w:rsidRPr="007B2E62">
        <w:rPr>
          <w:color w:val="000000"/>
          <w:lang w:val="en-US"/>
        </w:rPr>
        <w:t>1</w:t>
      </w:r>
      <w:r>
        <w:rPr>
          <w:color w:val="000000"/>
          <w:lang w:val="en-US"/>
        </w:rPr>
        <w:t>9</w:t>
      </w:r>
      <w:r w:rsidRPr="007B2E62">
        <w:rPr>
          <w:color w:val="000000"/>
          <w:lang w:val="en-US"/>
        </w:rPr>
        <w:t xml:space="preserve">] </w:t>
      </w:r>
      <w:proofErr w:type="spellStart"/>
      <w:r w:rsidR="001F2111" w:rsidRPr="005406EA">
        <w:t>Quora</w:t>
      </w:r>
      <w:proofErr w:type="spellEnd"/>
      <w:r w:rsidR="001F2111" w:rsidRPr="005406EA">
        <w:t xml:space="preserve"> (2016). </w:t>
      </w:r>
      <w:proofErr w:type="spellStart"/>
      <w:r w:rsidR="001F2111" w:rsidRPr="005406EA">
        <w:t>What</w:t>
      </w:r>
      <w:proofErr w:type="spellEnd"/>
      <w:r w:rsidR="001F2111" w:rsidRPr="005406EA">
        <w:t xml:space="preserve"> are </w:t>
      </w:r>
      <w:proofErr w:type="spellStart"/>
      <w:r w:rsidR="001F2111" w:rsidRPr="005406EA">
        <w:t>the</w:t>
      </w:r>
      <w:proofErr w:type="spellEnd"/>
      <w:r w:rsidR="001F2111" w:rsidRPr="005406EA">
        <w:t xml:space="preserve"> </w:t>
      </w:r>
      <w:proofErr w:type="spellStart"/>
      <w:r w:rsidR="001F2111" w:rsidRPr="005406EA">
        <w:t>best</w:t>
      </w:r>
      <w:proofErr w:type="spellEnd"/>
      <w:r w:rsidR="001F2111" w:rsidRPr="005406EA">
        <w:t xml:space="preserve"> web </w:t>
      </w:r>
      <w:proofErr w:type="spellStart"/>
      <w:r w:rsidR="001F2111" w:rsidRPr="005406EA">
        <w:t>crawling</w:t>
      </w:r>
      <w:proofErr w:type="spellEnd"/>
      <w:r w:rsidR="001F2111" w:rsidRPr="005406EA">
        <w:t xml:space="preserve"> </w:t>
      </w:r>
      <w:proofErr w:type="spellStart"/>
      <w:r w:rsidR="00795D1D" w:rsidRPr="005406EA">
        <w:t>services</w:t>
      </w:r>
      <w:proofErr w:type="spellEnd"/>
      <w:r w:rsidR="00795D1D" w:rsidRPr="005406EA">
        <w:t>?</w:t>
      </w:r>
      <w:r w:rsidR="001F2111" w:rsidRPr="005406EA">
        <w:t xml:space="preserve"> Recuperado de </w:t>
      </w:r>
      <w:hyperlink r:id="rId38" w:history="1">
        <w:r w:rsidR="001F2111" w:rsidRPr="001F2111">
          <w:rPr>
            <w:rStyle w:val="Hipervnculo"/>
            <w:rFonts w:cs="Segoe UI"/>
            <w:lang w:val="es-ES" w:eastAsia="es-ES"/>
          </w:rPr>
          <w:t>https://www.quora.com/What-are-the-best-web-crawling-services</w:t>
        </w:r>
      </w:hyperlink>
    </w:p>
    <w:p w14:paraId="6A485D29" w14:textId="77777777" w:rsidR="009F75CF" w:rsidRPr="009F75CF" w:rsidRDefault="009F75CF" w:rsidP="009F75CF">
      <w:pPr>
        <w:pStyle w:val="Ttulo1"/>
        <w:rPr>
          <w:u w:val="single"/>
          <w:lang w:val="es-ES"/>
        </w:rPr>
      </w:pPr>
      <w:bookmarkStart w:id="74" w:name="_Toc453868093"/>
      <w:r>
        <w:rPr>
          <w:lang w:val="es-ES"/>
        </w:rPr>
        <w:lastRenderedPageBreak/>
        <w:t>Anexos</w:t>
      </w:r>
      <w:bookmarkEnd w:id="74"/>
    </w:p>
    <w:p w14:paraId="24E0CB17" w14:textId="2258EA12" w:rsidR="00312930" w:rsidRDefault="009F75CF" w:rsidP="0026576A">
      <w:pPr>
        <w:pStyle w:val="Ttulo2"/>
        <w:rPr>
          <w:i w:val="0"/>
          <w:lang w:val="es-ES"/>
        </w:rPr>
      </w:pPr>
      <w:bookmarkStart w:id="75" w:name="_Toc453868094"/>
      <w:r>
        <w:rPr>
          <w:i w:val="0"/>
          <w:lang w:val="es-ES"/>
        </w:rPr>
        <w:t xml:space="preserve">Anexo A. </w:t>
      </w:r>
      <w:r w:rsidR="001A41D9">
        <w:rPr>
          <w:i w:val="0"/>
          <w:lang w:val="es-ES"/>
        </w:rPr>
        <w:t>Butler en detalle. Guías y esquemas.</w:t>
      </w:r>
      <w:bookmarkEnd w:id="75"/>
    </w:p>
    <w:p w14:paraId="5EDBEB0C" w14:textId="6F1B47ED" w:rsidR="00312930" w:rsidRDefault="004C6B8A" w:rsidP="00F530CF">
      <w:pPr>
        <w:rPr>
          <w:lang w:val="es-ES"/>
        </w:rPr>
      </w:pPr>
      <w:r w:rsidRPr="00220849">
        <w:rPr>
          <w:lang w:val="es-ES"/>
        </w:rPr>
        <w:t>Butler está compuesto de tres grandes partes.</w:t>
      </w:r>
    </w:p>
    <w:p w14:paraId="35D52651" w14:textId="08C7077B" w:rsidR="00312930" w:rsidRDefault="004C6B8A" w:rsidP="004C6B8A">
      <w:pPr>
        <w:numPr>
          <w:ilvl w:val="0"/>
          <w:numId w:val="29"/>
        </w:numPr>
        <w:rPr>
          <w:lang w:val="es-ES"/>
        </w:rPr>
      </w:pPr>
      <w:r w:rsidRPr="00220849">
        <w:rPr>
          <w:lang w:val="es-ES"/>
        </w:rPr>
        <w:t>El validador de ficheros de configuración</w:t>
      </w:r>
    </w:p>
    <w:p w14:paraId="4D2BCE09" w14:textId="22C0E55A" w:rsidR="00312930" w:rsidRDefault="004C6B8A" w:rsidP="004C6B8A">
      <w:pPr>
        <w:numPr>
          <w:ilvl w:val="0"/>
          <w:numId w:val="29"/>
        </w:numPr>
        <w:rPr>
          <w:lang w:val="es-ES"/>
        </w:rPr>
      </w:pPr>
      <w:r w:rsidRPr="00220849">
        <w:rPr>
          <w:lang w:val="es-ES"/>
        </w:rPr>
        <w:t>El constructor de los ficheros finales</w:t>
      </w:r>
    </w:p>
    <w:p w14:paraId="248C1C98" w14:textId="671E656B" w:rsidR="00312930" w:rsidRDefault="004C6B8A" w:rsidP="004C6B8A">
      <w:pPr>
        <w:numPr>
          <w:ilvl w:val="0"/>
          <w:numId w:val="29"/>
        </w:numPr>
        <w:rPr>
          <w:lang w:val="es-ES"/>
        </w:rPr>
      </w:pPr>
      <w:r w:rsidRPr="00220849">
        <w:rPr>
          <w:lang w:val="es-ES"/>
        </w:rPr>
        <w:t xml:space="preserve">Comandos para el uso de estos ficheros y manejo de los sistemas de </w:t>
      </w:r>
      <w:proofErr w:type="spellStart"/>
      <w:r w:rsidRPr="00220849">
        <w:rPr>
          <w:lang w:val="es-ES"/>
        </w:rPr>
        <w:t>crawling</w:t>
      </w:r>
      <w:proofErr w:type="spellEnd"/>
      <w:r w:rsidRPr="00220849">
        <w:rPr>
          <w:lang w:val="es-ES"/>
        </w:rPr>
        <w:t>.</w:t>
      </w:r>
    </w:p>
    <w:p w14:paraId="2E31A738" w14:textId="02D10593" w:rsidR="00312930" w:rsidRDefault="004C6B8A" w:rsidP="004C6B8A">
      <w:pPr>
        <w:rPr>
          <w:lang w:val="es-ES"/>
        </w:rPr>
      </w:pPr>
      <w:r w:rsidRPr="00220849">
        <w:rPr>
          <w:lang w:val="es-ES"/>
        </w:rPr>
        <w:t xml:space="preserve">Dejando los comandos aparte, ya que son mayoritariamente operaciones de </w:t>
      </w:r>
      <w:proofErr w:type="spellStart"/>
      <w:r w:rsidRPr="00220849">
        <w:rPr>
          <w:lang w:val="es-ES"/>
        </w:rPr>
        <w:t>Docker</w:t>
      </w:r>
      <w:proofErr w:type="spellEnd"/>
      <w:r w:rsidRPr="00220849">
        <w:rPr>
          <w:lang w:val="es-ES"/>
        </w:rPr>
        <w:t xml:space="preserve"> y </w:t>
      </w:r>
      <w:proofErr w:type="spellStart"/>
      <w:r w:rsidRPr="00220849">
        <w:rPr>
          <w:i/>
          <w:lang w:val="es-ES"/>
        </w:rPr>
        <w:t>Nutch</w:t>
      </w:r>
      <w:proofErr w:type="spellEnd"/>
      <w:r w:rsidRPr="00220849">
        <w:rPr>
          <w:i/>
          <w:lang w:val="es-ES"/>
        </w:rPr>
        <w:t xml:space="preserve"> </w:t>
      </w:r>
      <w:r w:rsidRPr="00220849">
        <w:rPr>
          <w:lang w:val="es-ES"/>
        </w:rPr>
        <w:t xml:space="preserve">encapsuladas junto con lógica de negocio, la parte del validador y el constructor, se puede apreciar muy bien con un diagrama de </w:t>
      </w:r>
      <w:r w:rsidR="00420EC6" w:rsidRPr="00220849">
        <w:rPr>
          <w:lang w:val="es-ES"/>
        </w:rPr>
        <w:t>actividad</w:t>
      </w:r>
      <w:r w:rsidR="00762DB8" w:rsidRPr="00220849">
        <w:rPr>
          <w:lang w:val="es-ES"/>
        </w:rPr>
        <w:t>.</w:t>
      </w:r>
    </w:p>
    <w:p w14:paraId="37E91C6A" w14:textId="2E7F4C72" w:rsidR="004C6B8A" w:rsidRDefault="00FF416D" w:rsidP="004C6B8A">
      <w:pPr>
        <w:rPr>
          <w:b/>
          <w:bCs/>
          <w:lang w:val="es-ES"/>
        </w:rPr>
      </w:pPr>
      <w:r>
        <w:rPr>
          <w:b/>
          <w:bCs/>
          <w:noProof/>
          <w:lang w:val="es-ES" w:eastAsia="es-ES"/>
        </w:rPr>
        <w:drawing>
          <wp:inline distT="0" distB="0" distL="0" distR="0" wp14:anchorId="3B8966BA" wp14:editId="6D94B474">
            <wp:extent cx="4436153" cy="4936895"/>
            <wp:effectExtent l="0" t="0" r="8890" b="0"/>
            <wp:docPr id="12" name="Picture 12" descr="DSL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L activ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7745" cy="4938667"/>
                    </a:xfrm>
                    <a:prstGeom prst="rect">
                      <a:avLst/>
                    </a:prstGeom>
                    <a:noFill/>
                    <a:ln>
                      <a:noFill/>
                    </a:ln>
                  </pic:spPr>
                </pic:pic>
              </a:graphicData>
            </a:graphic>
          </wp:inline>
        </w:drawing>
      </w:r>
    </w:p>
    <w:p w14:paraId="41E8EB6E" w14:textId="26368B34" w:rsidR="00312930" w:rsidRDefault="00FC5536" w:rsidP="00316080">
      <w:pPr>
        <w:rPr>
          <w:b/>
          <w:bCs/>
          <w:i/>
          <w:sz w:val="32"/>
          <w:lang w:val="es-ES"/>
        </w:rPr>
      </w:pPr>
      <w:r>
        <w:rPr>
          <w:rFonts w:cs="CMR10"/>
          <w:i/>
          <w:szCs w:val="20"/>
          <w:lang w:val="es-ES" w:eastAsia="es-ES"/>
        </w:rPr>
        <w:t xml:space="preserve">       </w:t>
      </w:r>
      <w:r w:rsidR="00027430">
        <w:rPr>
          <w:rFonts w:cs="CMR10"/>
          <w:i/>
          <w:szCs w:val="20"/>
          <w:lang w:val="es-ES" w:eastAsia="es-ES"/>
        </w:rPr>
        <w:t xml:space="preserve">Figura </w:t>
      </w:r>
      <w:r w:rsidR="0067711A">
        <w:rPr>
          <w:rFonts w:cs="CMR10"/>
          <w:i/>
          <w:szCs w:val="20"/>
          <w:lang w:val="es-ES" w:eastAsia="es-ES"/>
        </w:rPr>
        <w:t>6</w:t>
      </w:r>
      <w:r w:rsidR="00316080" w:rsidRPr="00220849">
        <w:rPr>
          <w:rFonts w:cs="CMR10"/>
          <w:i/>
          <w:szCs w:val="20"/>
          <w:lang w:val="es-ES" w:eastAsia="es-ES"/>
        </w:rPr>
        <w:t>: Diagrama de actividad del validador y constructor de Butler.</w:t>
      </w:r>
    </w:p>
    <w:p w14:paraId="1F9CBDDE" w14:textId="61AACB8C" w:rsidR="00312930" w:rsidRDefault="004C6B8A" w:rsidP="004C6B8A">
      <w:pPr>
        <w:rPr>
          <w:lang w:val="es-ES"/>
        </w:rPr>
      </w:pPr>
      <w:r w:rsidRPr="00220849">
        <w:rPr>
          <w:lang w:val="es-ES"/>
        </w:rPr>
        <w:lastRenderedPageBreak/>
        <w:t>Se puede apreciar perfectamente cuál es el funcionamiento del sistema y a qué elementos del sistema está asociado cada paso.</w:t>
      </w:r>
    </w:p>
    <w:p w14:paraId="5B2CBE7F" w14:textId="124403F7" w:rsidR="00312930" w:rsidRDefault="004C6B8A" w:rsidP="004C6B8A">
      <w:pPr>
        <w:numPr>
          <w:ilvl w:val="0"/>
          <w:numId w:val="30"/>
        </w:numPr>
        <w:rPr>
          <w:lang w:val="es-ES"/>
        </w:rPr>
      </w:pPr>
      <w:r w:rsidRPr="00220849">
        <w:rPr>
          <w:lang w:val="es-ES"/>
        </w:rPr>
        <w:t xml:space="preserve">Dado un fichero de configuración de tipo </w:t>
      </w:r>
      <w:proofErr w:type="spellStart"/>
      <w:r w:rsidRPr="00220849">
        <w:rPr>
          <w:lang w:val="es-ES"/>
        </w:rPr>
        <w:t>yalm</w:t>
      </w:r>
      <w:proofErr w:type="spellEnd"/>
      <w:r w:rsidRPr="00220849">
        <w:rPr>
          <w:lang w:val="es-ES"/>
        </w:rPr>
        <w:t xml:space="preserve">, el sistema valida la construcción de este </w:t>
      </w:r>
      <w:r w:rsidRPr="00932913">
        <w:rPr>
          <w:lang w:val="es-ES"/>
        </w:rPr>
        <w:t xml:space="preserve">según a la especificación del DSL que se verá en el siguiente punto del anexo. Estos validadores son los validadores que se han nombrado </w:t>
      </w:r>
      <w:r w:rsidR="00CD3317" w:rsidRPr="00932913">
        <w:rPr>
          <w:lang w:val="es-ES"/>
        </w:rPr>
        <w:t xml:space="preserve">en </w:t>
      </w:r>
      <w:r w:rsidR="0033725A" w:rsidRPr="00932913">
        <w:rPr>
          <w:lang w:val="es-ES"/>
        </w:rPr>
        <w:fldChar w:fldCharType="begin"/>
      </w:r>
      <w:r w:rsidR="0033725A" w:rsidRPr="00932913">
        <w:rPr>
          <w:lang w:val="es-ES"/>
        </w:rPr>
        <w:instrText xml:space="preserve"> REF _Ref452997847 \h </w:instrText>
      </w:r>
      <w:r w:rsidR="00795D1D" w:rsidRPr="00932913">
        <w:rPr>
          <w:lang w:val="es-ES"/>
        </w:rPr>
        <w:instrText xml:space="preserve"> \* MERGEFORMAT </w:instrText>
      </w:r>
      <w:r w:rsidR="0033725A" w:rsidRPr="00932913">
        <w:rPr>
          <w:lang w:val="es-ES"/>
        </w:rPr>
      </w:r>
      <w:r w:rsidR="0033725A" w:rsidRPr="00932913">
        <w:rPr>
          <w:lang w:val="es-ES"/>
        </w:rPr>
        <w:fldChar w:fldCharType="separate"/>
      </w:r>
      <w:ins w:id="76" w:author="Iñigo Alonso" w:date="2016-06-16T20:28:00Z">
        <w:r w:rsidR="00782CD7">
          <w:rPr>
            <w:lang w:val="es-ES"/>
          </w:rPr>
          <w:t>3.1.2</w:t>
        </w:r>
        <w:r w:rsidR="00782CD7" w:rsidRPr="00A4681B">
          <w:rPr>
            <w:lang w:val="es-ES"/>
          </w:rPr>
          <w:t xml:space="preserve"> Validador</w:t>
        </w:r>
      </w:ins>
      <w:del w:id="77" w:author="Iñigo Alonso" w:date="2016-06-16T20:28:00Z">
        <w:r w:rsidR="00CD2F44" w:rsidDel="00782CD7">
          <w:rPr>
            <w:lang w:val="es-ES"/>
          </w:rPr>
          <w:delText>3.1.2</w:delText>
        </w:r>
        <w:r w:rsidR="00CD2F44" w:rsidRPr="00A4681B" w:rsidDel="00782CD7">
          <w:rPr>
            <w:lang w:val="es-ES"/>
          </w:rPr>
          <w:delText xml:space="preserve"> Validador</w:delText>
        </w:r>
      </w:del>
      <w:r w:rsidR="0033725A" w:rsidRPr="00932913">
        <w:rPr>
          <w:lang w:val="es-ES"/>
        </w:rPr>
        <w:fldChar w:fldCharType="end"/>
      </w:r>
      <w:r w:rsidR="00E9083F" w:rsidRPr="00932913">
        <w:rPr>
          <w:lang w:val="es-ES"/>
        </w:rPr>
        <w:t>.</w:t>
      </w:r>
    </w:p>
    <w:p w14:paraId="5E94E799" w14:textId="1E924145" w:rsidR="00312930" w:rsidRDefault="00E9083F" w:rsidP="004C6B8A">
      <w:pPr>
        <w:numPr>
          <w:ilvl w:val="0"/>
          <w:numId w:val="30"/>
        </w:numPr>
        <w:rPr>
          <w:lang w:val="es-ES"/>
        </w:rPr>
      </w:pPr>
      <w:r w:rsidRPr="00932913">
        <w:rPr>
          <w:lang w:val="es-ES"/>
        </w:rPr>
        <w:t xml:space="preserve">Si el fichero es válido, el siguiente paso es la construcción de los ficheros de configuración de salida necesarios para el sistema de </w:t>
      </w:r>
      <w:proofErr w:type="spellStart"/>
      <w:r w:rsidRPr="00932913">
        <w:rPr>
          <w:lang w:val="es-ES"/>
        </w:rPr>
        <w:t>crawling</w:t>
      </w:r>
      <w:proofErr w:type="spellEnd"/>
      <w:r w:rsidRPr="00932913">
        <w:rPr>
          <w:lang w:val="es-ES"/>
        </w:rPr>
        <w:t xml:space="preserve"> a realizar, también existen dos módulos, uno se encarga de la parte de </w:t>
      </w:r>
      <w:proofErr w:type="spellStart"/>
      <w:r w:rsidRPr="00932913">
        <w:rPr>
          <w:lang w:val="es-ES"/>
        </w:rPr>
        <w:t>Docker</w:t>
      </w:r>
      <w:proofErr w:type="spellEnd"/>
      <w:r w:rsidRPr="00932913">
        <w:rPr>
          <w:lang w:val="es-ES"/>
        </w:rPr>
        <w:t xml:space="preserve"> y otro de la parte del </w:t>
      </w:r>
      <w:proofErr w:type="spellStart"/>
      <w:r w:rsidRPr="00932913">
        <w:rPr>
          <w:lang w:val="es-ES"/>
        </w:rPr>
        <w:t>Crawler</w:t>
      </w:r>
      <w:proofErr w:type="spellEnd"/>
      <w:r w:rsidRPr="00932913">
        <w:rPr>
          <w:lang w:val="es-ES"/>
        </w:rPr>
        <w:t xml:space="preserve"> (con un patrón </w:t>
      </w:r>
      <w:proofErr w:type="spellStart"/>
      <w:r w:rsidRPr="00932913">
        <w:rPr>
          <w:lang w:val="es-ES"/>
        </w:rPr>
        <w:t>Adapter</w:t>
      </w:r>
      <w:proofErr w:type="spellEnd"/>
      <w:r w:rsidRPr="00932913">
        <w:rPr>
          <w:lang w:val="es-ES"/>
        </w:rPr>
        <w:t xml:space="preserve"> para diferentes sistemas de </w:t>
      </w:r>
      <w:proofErr w:type="spellStart"/>
      <w:r w:rsidRPr="00932913">
        <w:rPr>
          <w:lang w:val="es-ES"/>
        </w:rPr>
        <w:t>crawling</w:t>
      </w:r>
      <w:proofErr w:type="spellEnd"/>
      <w:r w:rsidRPr="00932913">
        <w:rPr>
          <w:lang w:val="es-ES"/>
        </w:rPr>
        <w:t>).</w:t>
      </w:r>
    </w:p>
    <w:p w14:paraId="1185D424" w14:textId="595AFF52" w:rsidR="00312930" w:rsidRDefault="00E9083F" w:rsidP="004C6B8A">
      <w:pPr>
        <w:numPr>
          <w:ilvl w:val="0"/>
          <w:numId w:val="30"/>
        </w:numPr>
        <w:rPr>
          <w:lang w:val="es-ES"/>
        </w:rPr>
      </w:pPr>
      <w:r w:rsidRPr="00932913">
        <w:rPr>
          <w:lang w:val="es-ES"/>
        </w:rPr>
        <w:t xml:space="preserve">Estos módulos utilizan </w:t>
      </w:r>
      <w:proofErr w:type="spellStart"/>
      <w:r w:rsidRPr="00932913">
        <w:rPr>
          <w:lang w:val="es-ES"/>
        </w:rPr>
        <w:t>templates</w:t>
      </w:r>
      <w:proofErr w:type="spellEnd"/>
      <w:r w:rsidRPr="00932913">
        <w:rPr>
          <w:lang w:val="es-ES"/>
        </w:rPr>
        <w:t xml:space="preserve"> por defecto integrados en el sistema a partir de los cuales se </w:t>
      </w:r>
      <w:r w:rsidR="00420EC6" w:rsidRPr="00932913">
        <w:rPr>
          <w:lang w:val="es-ES"/>
        </w:rPr>
        <w:t>formarán los ficheros de salida finales</w:t>
      </w:r>
      <w:r w:rsidRPr="00932913">
        <w:rPr>
          <w:lang w:val="es-ES"/>
        </w:rPr>
        <w:t>.</w:t>
      </w:r>
    </w:p>
    <w:p w14:paraId="2ADBDB01" w14:textId="18181D1A" w:rsidR="00312930" w:rsidRDefault="00E9083F" w:rsidP="00E9083F">
      <w:pPr>
        <w:numPr>
          <w:ilvl w:val="0"/>
          <w:numId w:val="30"/>
        </w:numPr>
        <w:rPr>
          <w:lang w:val="es-ES"/>
        </w:rPr>
      </w:pPr>
      <w:r w:rsidRPr="00932913">
        <w:rPr>
          <w:lang w:val="es-ES"/>
        </w:rPr>
        <w:t xml:space="preserve">El módulo que construye los ficheros de </w:t>
      </w:r>
      <w:proofErr w:type="spellStart"/>
      <w:r w:rsidRPr="00932913">
        <w:rPr>
          <w:lang w:val="es-ES"/>
        </w:rPr>
        <w:t>Docker</w:t>
      </w:r>
      <w:proofErr w:type="spellEnd"/>
      <w:r w:rsidRPr="00932913">
        <w:rPr>
          <w:lang w:val="es-ES"/>
        </w:rPr>
        <w:t xml:space="preserve"> necesarios, forma el </w:t>
      </w:r>
      <w:proofErr w:type="spellStart"/>
      <w:r w:rsidRPr="00932913">
        <w:rPr>
          <w:lang w:val="es-ES"/>
        </w:rPr>
        <w:t>Dockerfile</w:t>
      </w:r>
      <w:proofErr w:type="spellEnd"/>
      <w:r w:rsidRPr="00932913">
        <w:rPr>
          <w:lang w:val="es-ES"/>
        </w:rPr>
        <w:t xml:space="preserve">, y el módulo del </w:t>
      </w:r>
      <w:proofErr w:type="spellStart"/>
      <w:r w:rsidRPr="00932913">
        <w:rPr>
          <w:lang w:val="es-ES"/>
        </w:rPr>
        <w:t>crawler</w:t>
      </w:r>
      <w:proofErr w:type="spellEnd"/>
      <w:r w:rsidRPr="00932913">
        <w:rPr>
          <w:lang w:val="es-ES"/>
        </w:rPr>
        <w:t xml:space="preserve"> forma los ficheros de configuración necesarios para realizar las configuraciones especificadas en el DSL respecto al sistema de </w:t>
      </w:r>
      <w:proofErr w:type="spellStart"/>
      <w:r w:rsidRPr="00932913">
        <w:rPr>
          <w:lang w:val="es-ES"/>
        </w:rPr>
        <w:t>crawling</w:t>
      </w:r>
      <w:proofErr w:type="spellEnd"/>
      <w:r w:rsidRPr="00932913">
        <w:rPr>
          <w:lang w:val="es-ES"/>
        </w:rPr>
        <w:t xml:space="preserve"> seleccionado.</w:t>
      </w:r>
    </w:p>
    <w:p w14:paraId="5EE18278" w14:textId="5B1DD0D1" w:rsidR="00312930" w:rsidRDefault="00762DB8" w:rsidP="00762DB8">
      <w:pPr>
        <w:rPr>
          <w:lang w:val="es-ES"/>
        </w:rPr>
      </w:pPr>
      <w:r w:rsidRPr="00932913">
        <w:rPr>
          <w:lang w:val="es-ES"/>
        </w:rPr>
        <w:t xml:space="preserve">El validador, como ya se ha explicado </w:t>
      </w:r>
      <w:r w:rsidR="00CD3317" w:rsidRPr="00932913">
        <w:rPr>
          <w:lang w:val="es-ES"/>
        </w:rPr>
        <w:t xml:space="preserve">en </w:t>
      </w:r>
      <w:r w:rsidR="0033725A" w:rsidRPr="00932913">
        <w:rPr>
          <w:lang w:val="es-ES"/>
        </w:rPr>
        <w:fldChar w:fldCharType="begin"/>
      </w:r>
      <w:r w:rsidR="0033725A" w:rsidRPr="00932913">
        <w:rPr>
          <w:lang w:val="es-ES"/>
        </w:rPr>
        <w:instrText xml:space="preserve"> REF _Ref452997859 \h </w:instrText>
      </w:r>
      <w:r w:rsidR="00795D1D" w:rsidRPr="00932913">
        <w:rPr>
          <w:lang w:val="es-ES"/>
        </w:rPr>
        <w:instrText xml:space="preserve"> \* MERGEFORMAT </w:instrText>
      </w:r>
      <w:r w:rsidR="0033725A" w:rsidRPr="00932913">
        <w:rPr>
          <w:lang w:val="es-ES"/>
        </w:rPr>
      </w:r>
      <w:r w:rsidR="0033725A" w:rsidRPr="00932913">
        <w:rPr>
          <w:lang w:val="es-ES"/>
        </w:rPr>
        <w:fldChar w:fldCharType="separate"/>
      </w:r>
      <w:ins w:id="78" w:author="Iñigo Alonso" w:date="2016-06-16T20:28:00Z">
        <w:r w:rsidR="00782CD7">
          <w:rPr>
            <w:lang w:val="es-ES"/>
          </w:rPr>
          <w:t>3.1.2</w:t>
        </w:r>
        <w:r w:rsidR="00782CD7" w:rsidRPr="00A4681B">
          <w:rPr>
            <w:lang w:val="es-ES"/>
          </w:rPr>
          <w:t xml:space="preserve"> Validador</w:t>
        </w:r>
      </w:ins>
      <w:del w:id="79" w:author="Iñigo Alonso" w:date="2016-06-16T20:28:00Z">
        <w:r w:rsidR="00CD2F44" w:rsidDel="00782CD7">
          <w:rPr>
            <w:lang w:val="es-ES"/>
          </w:rPr>
          <w:delText>3.1.2</w:delText>
        </w:r>
        <w:r w:rsidR="00CD2F44" w:rsidRPr="00A4681B" w:rsidDel="00782CD7">
          <w:rPr>
            <w:lang w:val="es-ES"/>
          </w:rPr>
          <w:delText xml:space="preserve"> Validador</w:delText>
        </w:r>
      </w:del>
      <w:r w:rsidR="0033725A" w:rsidRPr="00932913">
        <w:rPr>
          <w:lang w:val="es-ES"/>
        </w:rPr>
        <w:fldChar w:fldCharType="end"/>
      </w:r>
      <w:r w:rsidRPr="00932913">
        <w:rPr>
          <w:lang w:val="es-ES"/>
        </w:rPr>
        <w:t xml:space="preserve">, tiene un validador para cada característica de configuración. Cada uno de ellos implementa un interfaz </w:t>
      </w:r>
      <w:proofErr w:type="spellStart"/>
      <w:r w:rsidRPr="00932913">
        <w:rPr>
          <w:lang w:val="es-ES"/>
        </w:rPr>
        <w:t>validator</w:t>
      </w:r>
      <w:proofErr w:type="spellEnd"/>
      <w:r w:rsidRPr="00932913">
        <w:rPr>
          <w:lang w:val="es-ES"/>
        </w:rPr>
        <w:t xml:space="preserve"> para estandarizar los métodos a implementar y una mayor organización</w:t>
      </w:r>
      <w:r w:rsidRPr="00220849">
        <w:rPr>
          <w:lang w:val="es-ES"/>
        </w:rPr>
        <w:t>.</w:t>
      </w:r>
    </w:p>
    <w:p w14:paraId="0C5712F5" w14:textId="58D92AD0" w:rsidR="00312930" w:rsidRDefault="00762DB8" w:rsidP="00762DB8">
      <w:pPr>
        <w:rPr>
          <w:lang w:val="es-ES"/>
        </w:rPr>
      </w:pPr>
      <w:r w:rsidRPr="00220849">
        <w:rPr>
          <w:lang w:val="es-ES"/>
        </w:rPr>
        <w:t xml:space="preserve">Se puede configurar el validador de Butler a través de las </w:t>
      </w:r>
      <w:proofErr w:type="spellStart"/>
      <w:r w:rsidRPr="00220849">
        <w:rPr>
          <w:i/>
          <w:lang w:val="es-ES"/>
        </w:rPr>
        <w:t>Beans</w:t>
      </w:r>
      <w:proofErr w:type="spellEnd"/>
      <w:r w:rsidRPr="00220849">
        <w:rPr>
          <w:lang w:val="es-ES"/>
        </w:rPr>
        <w:t xml:space="preserve"> de Java. Ahora mismo se utiliza un solo validador que está formado por dos validadores, uno que valida la parte de </w:t>
      </w:r>
      <w:proofErr w:type="spellStart"/>
      <w:r w:rsidRPr="00220849">
        <w:rPr>
          <w:lang w:val="es-ES"/>
        </w:rPr>
        <w:t>Docker</w:t>
      </w:r>
      <w:proofErr w:type="spellEnd"/>
      <w:r w:rsidRPr="00220849">
        <w:rPr>
          <w:lang w:val="es-ES"/>
        </w:rPr>
        <w:t xml:space="preserve"> y otro que valida la parte del sistema </w:t>
      </w:r>
      <w:proofErr w:type="spellStart"/>
      <w:r w:rsidRPr="00220849">
        <w:rPr>
          <w:lang w:val="es-ES"/>
        </w:rPr>
        <w:t>crawling</w:t>
      </w:r>
      <w:proofErr w:type="spellEnd"/>
      <w:r w:rsidRPr="00220849">
        <w:rPr>
          <w:lang w:val="es-ES"/>
        </w:rPr>
        <w:t xml:space="preserve"> (y que ambos están formados por más validadores).</w:t>
      </w:r>
    </w:p>
    <w:p w14:paraId="18139DF7" w14:textId="555D9156" w:rsidR="00312930" w:rsidRDefault="00646C20" w:rsidP="00EE399D">
      <w:pPr>
        <w:pStyle w:val="Ttulo3"/>
        <w:rPr>
          <w:lang w:val="es-ES"/>
        </w:rPr>
      </w:pPr>
      <w:bookmarkStart w:id="80" w:name="_Toc453868095"/>
      <w:r>
        <w:rPr>
          <w:lang w:val="es-ES"/>
        </w:rPr>
        <w:t>Especificación del DSL</w:t>
      </w:r>
      <w:bookmarkEnd w:id="80"/>
    </w:p>
    <w:p w14:paraId="439FC90C" w14:textId="0FC1D061" w:rsidR="00312930" w:rsidRDefault="00224942" w:rsidP="00224942">
      <w:pPr>
        <w:rPr>
          <w:shd w:val="clear" w:color="auto" w:fill="FFFFFF"/>
        </w:rPr>
      </w:pPr>
      <w:r w:rsidRPr="00220849">
        <w:rPr>
          <w:shd w:val="clear" w:color="auto" w:fill="FFFFFF"/>
        </w:rPr>
        <w:t xml:space="preserve">Para crear el sistema de </w:t>
      </w:r>
      <w:proofErr w:type="spellStart"/>
      <w:r w:rsidRPr="00220849">
        <w:rPr>
          <w:shd w:val="clear" w:color="auto" w:fill="FFFFFF"/>
        </w:rPr>
        <w:t>crawling</w:t>
      </w:r>
      <w:proofErr w:type="spellEnd"/>
      <w:r w:rsidRPr="00220849">
        <w:rPr>
          <w:shd w:val="clear" w:color="auto" w:fill="FFFFFF"/>
        </w:rPr>
        <w:t xml:space="preserve"> se ha de especificar ciertos aspectos del sistema.</w:t>
      </w:r>
    </w:p>
    <w:p w14:paraId="63F0B3AA" w14:textId="28015F81" w:rsidR="00312930" w:rsidRDefault="00224942" w:rsidP="00224942">
      <w:pPr>
        <w:rPr>
          <w:rFonts w:eastAsia="Times New Roman"/>
          <w:lang w:val="es-ES" w:eastAsia="es-ES"/>
        </w:rPr>
      </w:pPr>
      <w:r w:rsidRPr="00220849">
        <w:rPr>
          <w:rFonts w:eastAsia="Times New Roman"/>
          <w:lang w:val="es-ES" w:eastAsia="es-ES"/>
        </w:rPr>
        <w:t xml:space="preserve">En lo que se refiere al contenedor </w:t>
      </w:r>
      <w:proofErr w:type="spellStart"/>
      <w:r w:rsidRPr="00220849">
        <w:rPr>
          <w:rFonts w:eastAsia="Times New Roman"/>
          <w:lang w:val="es-ES" w:eastAsia="es-ES"/>
        </w:rPr>
        <w:t>Docker</w:t>
      </w:r>
      <w:proofErr w:type="spellEnd"/>
      <w:r w:rsidRPr="00220849">
        <w:rPr>
          <w:rFonts w:eastAsia="Times New Roman"/>
          <w:lang w:val="es-ES" w:eastAsia="es-ES"/>
        </w:rPr>
        <w:t xml:space="preserve">, se ha de especificar el sistema operativo sobre el que va a correr el sistema de </w:t>
      </w:r>
      <w:proofErr w:type="spellStart"/>
      <w:r w:rsidRPr="00220849">
        <w:rPr>
          <w:rFonts w:eastAsia="Times New Roman"/>
          <w:lang w:val="es-ES" w:eastAsia="es-ES"/>
        </w:rPr>
        <w:t>crawling</w:t>
      </w:r>
      <w:proofErr w:type="spellEnd"/>
      <w:r w:rsidRPr="00220849">
        <w:rPr>
          <w:rFonts w:eastAsia="Times New Roman"/>
          <w:lang w:val="es-ES" w:eastAsia="es-ES"/>
        </w:rPr>
        <w:t>. Del OS se debe especificar el nombre y la versión de esta forma:</w:t>
      </w:r>
    </w:p>
    <w:p w14:paraId="67B1484D" w14:textId="77777777" w:rsidR="00224942" w:rsidRPr="002110A0" w:rsidRDefault="00224942" w:rsidP="00224942">
      <w:pPr>
        <w:rPr>
          <w:rFonts w:eastAsia="Times New Roman" w:cs="Courier New"/>
          <w:i/>
          <w:bdr w:val="none" w:sz="0" w:space="0" w:color="auto" w:frame="1"/>
          <w:lang w:val="en-US" w:eastAsia="es-ES"/>
        </w:rPr>
      </w:pPr>
      <w:r w:rsidRPr="002110A0">
        <w:rPr>
          <w:rFonts w:eastAsia="Times New Roman" w:cs="Courier New"/>
          <w:i/>
          <w:bdr w:val="none" w:sz="0" w:space="0" w:color="auto" w:frame="1"/>
          <w:lang w:val="en-US" w:eastAsia="es-ES"/>
        </w:rPr>
        <w:t>#Docker container Operating System</w:t>
      </w:r>
    </w:p>
    <w:p w14:paraId="172FAB6F" w14:textId="77777777" w:rsidR="00224942" w:rsidRPr="002110A0" w:rsidRDefault="00224942" w:rsidP="00224942">
      <w:pPr>
        <w:rPr>
          <w:rFonts w:eastAsia="Times New Roman" w:cs="Courier New"/>
          <w:i/>
          <w:bdr w:val="none" w:sz="0" w:space="0" w:color="auto" w:frame="1"/>
          <w:lang w:val="en-US" w:eastAsia="es-ES"/>
        </w:rPr>
      </w:pPr>
      <w:proofErr w:type="spellStart"/>
      <w:r w:rsidRPr="002110A0">
        <w:rPr>
          <w:rFonts w:eastAsia="Times New Roman" w:cs="Courier New"/>
          <w:i/>
          <w:bdr w:val="none" w:sz="0" w:space="0" w:color="auto" w:frame="1"/>
          <w:lang w:val="en-US" w:eastAsia="es-ES"/>
        </w:rPr>
        <w:t>dockerOS</w:t>
      </w:r>
      <w:proofErr w:type="spellEnd"/>
      <w:r w:rsidRPr="002110A0">
        <w:rPr>
          <w:rFonts w:eastAsia="Times New Roman" w:cs="Courier New"/>
          <w:i/>
          <w:bdr w:val="none" w:sz="0" w:space="0" w:color="auto" w:frame="1"/>
          <w:lang w:val="en-US" w:eastAsia="es-ES"/>
        </w:rPr>
        <w:t>:</w:t>
      </w:r>
    </w:p>
    <w:p w14:paraId="1AD085A9" w14:textId="77777777" w:rsidR="00224942" w:rsidRPr="00220849" w:rsidRDefault="00224942" w:rsidP="00224942">
      <w:pPr>
        <w:rPr>
          <w:rFonts w:eastAsia="Times New Roman" w:cs="Courier New"/>
          <w:i/>
          <w:bdr w:val="none" w:sz="0" w:space="0" w:color="auto" w:frame="1"/>
          <w:lang w:val="es-ES" w:eastAsia="es-ES"/>
        </w:rPr>
      </w:pPr>
      <w:r w:rsidRPr="002110A0">
        <w:rPr>
          <w:rFonts w:eastAsia="Times New Roman" w:cs="Courier New"/>
          <w:i/>
          <w:bdr w:val="none" w:sz="0" w:space="0" w:color="auto" w:frame="1"/>
          <w:lang w:val="en-US" w:eastAsia="es-ES"/>
        </w:rPr>
        <w:t xml:space="preserve">  </w:t>
      </w:r>
      <w:proofErr w:type="spellStart"/>
      <w:r w:rsidRPr="00220849">
        <w:rPr>
          <w:rFonts w:eastAsia="Times New Roman" w:cs="Courier New"/>
          <w:i/>
          <w:bdr w:val="none" w:sz="0" w:space="0" w:color="auto" w:frame="1"/>
          <w:lang w:val="es-ES" w:eastAsia="es-ES"/>
        </w:rPr>
        <w:t>name</w:t>
      </w:r>
      <w:proofErr w:type="spellEnd"/>
      <w:r w:rsidRPr="00220849">
        <w:rPr>
          <w:rFonts w:eastAsia="Times New Roman" w:cs="Courier New"/>
          <w:i/>
          <w:bdr w:val="none" w:sz="0" w:space="0" w:color="auto" w:frame="1"/>
          <w:lang w:val="es-ES" w:eastAsia="es-ES"/>
        </w:rPr>
        <w:t xml:space="preserve">: </w:t>
      </w:r>
      <w:proofErr w:type="spellStart"/>
      <w:r w:rsidRPr="00220849">
        <w:rPr>
          <w:rFonts w:eastAsia="Times New Roman" w:cs="Courier New"/>
          <w:i/>
          <w:bdr w:val="none" w:sz="0" w:space="0" w:color="auto" w:frame="1"/>
          <w:lang w:val="es-ES" w:eastAsia="es-ES"/>
        </w:rPr>
        <w:t>ubuntu</w:t>
      </w:r>
      <w:proofErr w:type="spellEnd"/>
    </w:p>
    <w:p w14:paraId="24296696" w14:textId="080D1D36" w:rsidR="00312930" w:rsidRDefault="00224942" w:rsidP="00224942">
      <w:pPr>
        <w:rPr>
          <w:rFonts w:eastAsia="Times New Roman" w:cs="Courier New"/>
          <w:i/>
          <w:bdr w:val="none" w:sz="0" w:space="0" w:color="auto" w:frame="1"/>
          <w:lang w:val="es-ES" w:eastAsia="es-ES"/>
        </w:rPr>
      </w:pPr>
      <w:r w:rsidRPr="00220849">
        <w:rPr>
          <w:rFonts w:eastAsia="Times New Roman" w:cs="Courier New"/>
          <w:i/>
          <w:bdr w:val="none" w:sz="0" w:space="0" w:color="auto" w:frame="1"/>
          <w:lang w:val="es-ES" w:eastAsia="es-ES"/>
        </w:rPr>
        <w:t xml:space="preserve">  </w:t>
      </w:r>
      <w:proofErr w:type="spellStart"/>
      <w:r w:rsidRPr="00220849">
        <w:rPr>
          <w:rFonts w:eastAsia="Times New Roman" w:cs="Courier New"/>
          <w:i/>
          <w:bdr w:val="none" w:sz="0" w:space="0" w:color="auto" w:frame="1"/>
          <w:lang w:val="es-ES" w:eastAsia="es-ES"/>
        </w:rPr>
        <w:t>version</w:t>
      </w:r>
      <w:proofErr w:type="spellEnd"/>
      <w:r w:rsidRPr="00220849">
        <w:rPr>
          <w:rFonts w:eastAsia="Times New Roman" w:cs="Courier New"/>
          <w:i/>
          <w:bdr w:val="none" w:sz="0" w:space="0" w:color="auto" w:frame="1"/>
          <w:lang w:val="es-ES" w:eastAsia="es-ES"/>
        </w:rPr>
        <w:t>: 14.04</w:t>
      </w:r>
    </w:p>
    <w:p w14:paraId="63515C8F" w14:textId="2BC28AE6" w:rsidR="00312930" w:rsidRDefault="00224942" w:rsidP="00224942">
      <w:pPr>
        <w:rPr>
          <w:rFonts w:eastAsia="Times New Roman"/>
          <w:lang w:val="es-ES" w:eastAsia="es-ES"/>
        </w:rPr>
      </w:pPr>
      <w:r w:rsidRPr="00220849">
        <w:rPr>
          <w:rFonts w:eastAsia="Times New Roman"/>
          <w:lang w:val="es-ES" w:eastAsia="es-ES"/>
        </w:rPr>
        <w:lastRenderedPageBreak/>
        <w:t xml:space="preserve">Respecto al sistema de </w:t>
      </w:r>
      <w:proofErr w:type="spellStart"/>
      <w:r w:rsidRPr="00220849">
        <w:rPr>
          <w:rFonts w:eastAsia="Times New Roman"/>
          <w:lang w:val="es-ES" w:eastAsia="es-ES"/>
        </w:rPr>
        <w:t>crawling</w:t>
      </w:r>
      <w:proofErr w:type="spellEnd"/>
      <w:r w:rsidRPr="00220849">
        <w:rPr>
          <w:rFonts w:eastAsia="Times New Roman"/>
          <w:lang w:val="es-ES" w:eastAsia="es-ES"/>
        </w:rPr>
        <w:t>, se deben especificar aspectos sobre qué sistema es y sobre su configuración que se aplicará en el momento en el que este se empiece a ejecutar.</w:t>
      </w:r>
    </w:p>
    <w:p w14:paraId="4358D282" w14:textId="7376F569" w:rsidR="00312930" w:rsidRDefault="00224942" w:rsidP="00C168C8">
      <w:pPr>
        <w:numPr>
          <w:ilvl w:val="0"/>
          <w:numId w:val="31"/>
        </w:numPr>
        <w:rPr>
          <w:rFonts w:cs="Calibri"/>
          <w:lang w:val="es-ES"/>
        </w:rPr>
      </w:pPr>
      <w:r w:rsidRPr="00220849">
        <w:rPr>
          <w:rFonts w:cs="Calibri"/>
          <w:lang w:val="es-ES"/>
        </w:rPr>
        <w:t>Configuraciones mínimas obligatorias</w:t>
      </w:r>
    </w:p>
    <w:p w14:paraId="155EE0CB" w14:textId="77777777" w:rsidR="00224942" w:rsidRPr="00220849" w:rsidRDefault="00224942" w:rsidP="00C168C8">
      <w:pPr>
        <w:numPr>
          <w:ilvl w:val="1"/>
          <w:numId w:val="31"/>
        </w:numPr>
        <w:rPr>
          <w:rFonts w:eastAsia="Times New Roman"/>
          <w:lang w:val="es-ES" w:eastAsia="es-ES"/>
        </w:rPr>
      </w:pPr>
      <w:r w:rsidRPr="00220849">
        <w:rPr>
          <w:rFonts w:eastAsia="Times New Roman" w:cs="Calibri"/>
          <w:lang w:val="es-ES" w:eastAsia="es-ES"/>
        </w:rPr>
        <w:t xml:space="preserve">El nombre y la versión del sistema de </w:t>
      </w:r>
      <w:proofErr w:type="spellStart"/>
      <w:r w:rsidRPr="00220849">
        <w:rPr>
          <w:rFonts w:eastAsia="Times New Roman" w:cs="Calibri"/>
          <w:lang w:val="es-ES" w:eastAsia="es-ES"/>
        </w:rPr>
        <w:t>crawling</w:t>
      </w:r>
      <w:proofErr w:type="spellEnd"/>
      <w:r w:rsidRPr="00220849">
        <w:rPr>
          <w:rFonts w:eastAsia="Times New Roman"/>
          <w:lang w:val="es-ES" w:eastAsia="es-ES"/>
        </w:rPr>
        <w:t>.</w:t>
      </w:r>
    </w:p>
    <w:p w14:paraId="73E293C0" w14:textId="77777777" w:rsidR="00224942" w:rsidRPr="00220849" w:rsidRDefault="00224942" w:rsidP="00C168C8">
      <w:pPr>
        <w:numPr>
          <w:ilvl w:val="1"/>
          <w:numId w:val="31"/>
        </w:numPr>
        <w:rPr>
          <w:rFonts w:cs="Calibri"/>
          <w:lang w:val="es-ES"/>
        </w:rPr>
      </w:pPr>
      <w:r w:rsidRPr="00220849">
        <w:rPr>
          <w:rFonts w:cs="Calibri"/>
          <w:lang w:val="es-ES"/>
        </w:rPr>
        <w:t>Las semillas que servirán como base al sistema.</w:t>
      </w:r>
    </w:p>
    <w:p w14:paraId="564B1BF1" w14:textId="77777777" w:rsidR="00224942" w:rsidRPr="00220849" w:rsidRDefault="00224942" w:rsidP="00C168C8">
      <w:pPr>
        <w:numPr>
          <w:ilvl w:val="1"/>
          <w:numId w:val="31"/>
        </w:numPr>
        <w:rPr>
          <w:rFonts w:cs="Calibri"/>
          <w:lang w:val="es-ES"/>
        </w:rPr>
      </w:pPr>
      <w:r w:rsidRPr="00220849">
        <w:rPr>
          <w:rFonts w:cs="Calibri"/>
          <w:lang w:val="es-ES"/>
        </w:rPr>
        <w:t>El número de rondas o iteraciones que el sistema permanecerá en ejecución.</w:t>
      </w:r>
    </w:p>
    <w:p w14:paraId="1A7BDBAC" w14:textId="77777777" w:rsidR="00224942" w:rsidRPr="00220849" w:rsidRDefault="00224942" w:rsidP="00C168C8">
      <w:pPr>
        <w:numPr>
          <w:ilvl w:val="1"/>
          <w:numId w:val="31"/>
        </w:numPr>
        <w:rPr>
          <w:rFonts w:cs="Calibri"/>
          <w:lang w:val="es-ES"/>
        </w:rPr>
      </w:pPr>
      <w:r w:rsidRPr="00220849">
        <w:rPr>
          <w:rFonts w:cs="Calibri"/>
          <w:lang w:val="es-ES"/>
        </w:rPr>
        <w:t xml:space="preserve">Si la extracción de información del </w:t>
      </w:r>
      <w:proofErr w:type="spellStart"/>
      <w:r w:rsidRPr="00220849">
        <w:rPr>
          <w:rFonts w:cs="Calibri"/>
          <w:lang w:val="es-ES"/>
        </w:rPr>
        <w:t>crawler</w:t>
      </w:r>
      <w:proofErr w:type="spellEnd"/>
      <w:r w:rsidRPr="00220849">
        <w:rPr>
          <w:rFonts w:cs="Calibri"/>
          <w:lang w:val="es-ES"/>
        </w:rPr>
        <w:t xml:space="preserve"> se debe realizar en cada ronda o tan solo al terminar su ejecución.</w:t>
      </w:r>
    </w:p>
    <w:p w14:paraId="4F6D78A6" w14:textId="1030BA01" w:rsidR="00312930" w:rsidRDefault="00224942" w:rsidP="00C168C8">
      <w:pPr>
        <w:numPr>
          <w:ilvl w:val="1"/>
          <w:numId w:val="31"/>
        </w:numPr>
        <w:rPr>
          <w:rFonts w:cs="Calibri"/>
          <w:lang w:val="es-ES"/>
        </w:rPr>
      </w:pPr>
      <w:r w:rsidRPr="00220849">
        <w:rPr>
          <w:rFonts w:cs="Calibri"/>
          <w:lang w:val="es-ES"/>
        </w:rPr>
        <w:t>El tipo de información a extraer.</w:t>
      </w:r>
    </w:p>
    <w:p w14:paraId="65B16FA5" w14:textId="4BA4F428" w:rsidR="00312930" w:rsidRDefault="008E32EE" w:rsidP="00224942">
      <w:pPr>
        <w:rPr>
          <w:rFonts w:cs="Calibri"/>
          <w:lang w:val="es-ES"/>
        </w:rPr>
      </w:pPr>
      <w:r>
        <w:rPr>
          <w:rFonts w:cs="Calibri"/>
          <w:lang w:val="es-ES"/>
        </w:rPr>
        <w:t>Especificación a nivel de fichero:</w:t>
      </w:r>
    </w:p>
    <w:p w14:paraId="631501AE" w14:textId="7834BCF4" w:rsidR="00312930" w:rsidRDefault="008E32EE" w:rsidP="008E32EE">
      <w:pPr>
        <w:rPr>
          <w:rFonts w:cs="Calibri"/>
          <w:lang w:val="es-ES"/>
        </w:rPr>
      </w:pPr>
      <w:proofErr w:type="spellStart"/>
      <w:r>
        <w:rPr>
          <w:rFonts w:cs="Calibri"/>
          <w:lang w:val="es-ES"/>
        </w:rPr>
        <w:t>dockerOS</w:t>
      </w:r>
      <w:proofErr w:type="spellEnd"/>
      <w:r>
        <w:rPr>
          <w:rFonts w:cs="Calibri"/>
          <w:lang w:val="es-ES"/>
        </w:rPr>
        <w:t>:</w:t>
      </w:r>
    </w:p>
    <w:p w14:paraId="37EE49E7" w14:textId="6A18AF5A" w:rsidR="00312930" w:rsidRDefault="008E32EE" w:rsidP="008E32EE">
      <w:pPr>
        <w:ind w:left="708"/>
        <w:rPr>
          <w:rFonts w:cs="Calibri"/>
          <w:i/>
          <w:lang w:val="es-ES"/>
        </w:rPr>
      </w:pPr>
      <w:proofErr w:type="spellStart"/>
      <w:r>
        <w:rPr>
          <w:rFonts w:cs="Calibri"/>
          <w:lang w:val="es-ES"/>
        </w:rPr>
        <w:t>name</w:t>
      </w:r>
      <w:proofErr w:type="spellEnd"/>
      <w:r>
        <w:rPr>
          <w:rFonts w:cs="Calibri"/>
          <w:lang w:val="es-ES"/>
        </w:rPr>
        <w:t xml:space="preserve">: </w:t>
      </w:r>
      <w:r>
        <w:rPr>
          <w:rFonts w:cs="Calibri"/>
          <w:i/>
          <w:lang w:val="es-ES"/>
        </w:rPr>
        <w:t xml:space="preserve">Es el nombre del sistema de operativo, debe ser compatible con el sistema de </w:t>
      </w:r>
      <w:proofErr w:type="spellStart"/>
      <w:r>
        <w:rPr>
          <w:rFonts w:cs="Calibri"/>
          <w:i/>
          <w:lang w:val="es-ES"/>
        </w:rPr>
        <w:t>crawling</w:t>
      </w:r>
      <w:proofErr w:type="spellEnd"/>
      <w:r>
        <w:rPr>
          <w:rFonts w:cs="Calibri"/>
          <w:i/>
          <w:lang w:val="es-ES"/>
        </w:rPr>
        <w:t xml:space="preserve"> elegido. Hasta ahora tan solo se permite algunos sistemas Linux como Ubuntu</w:t>
      </w:r>
    </w:p>
    <w:p w14:paraId="35BA567E" w14:textId="054450A3" w:rsidR="00312930" w:rsidRDefault="008E32EE" w:rsidP="008E32EE">
      <w:pPr>
        <w:ind w:left="708"/>
        <w:rPr>
          <w:rFonts w:cs="Calibri"/>
          <w:i/>
          <w:lang w:val="es-ES"/>
        </w:rPr>
      </w:pPr>
      <w:r>
        <w:rPr>
          <w:rFonts w:cs="Calibri"/>
          <w:i/>
          <w:lang w:val="es-ES"/>
        </w:rPr>
        <w:t>versión: Versión del sistema de operativo, se puede elegir cualquiera disponible.</w:t>
      </w:r>
    </w:p>
    <w:p w14:paraId="50BE764D" w14:textId="3C504563" w:rsidR="00312930" w:rsidRDefault="008E32EE" w:rsidP="008E32EE">
      <w:pPr>
        <w:rPr>
          <w:rFonts w:cs="Calibri"/>
          <w:lang w:val="es-ES"/>
        </w:rPr>
      </w:pPr>
      <w:proofErr w:type="spellStart"/>
      <w:r>
        <w:rPr>
          <w:rFonts w:cs="Calibri"/>
          <w:lang w:val="es-ES"/>
        </w:rPr>
        <w:t>crawlSystem</w:t>
      </w:r>
      <w:proofErr w:type="spellEnd"/>
      <w:r>
        <w:rPr>
          <w:rFonts w:cs="Calibri"/>
          <w:lang w:val="es-ES"/>
        </w:rPr>
        <w:t>:</w:t>
      </w:r>
    </w:p>
    <w:p w14:paraId="35CD3573" w14:textId="283FBB1D" w:rsidR="00312930" w:rsidRDefault="008E32EE" w:rsidP="008E32EE">
      <w:pPr>
        <w:ind w:left="708"/>
        <w:rPr>
          <w:rFonts w:cs="Calibri"/>
          <w:i/>
          <w:lang w:val="es-ES"/>
        </w:rPr>
      </w:pPr>
      <w:proofErr w:type="spellStart"/>
      <w:r>
        <w:rPr>
          <w:rFonts w:cs="Calibri"/>
          <w:lang w:val="es-ES"/>
        </w:rPr>
        <w:t>name</w:t>
      </w:r>
      <w:proofErr w:type="spellEnd"/>
      <w:r>
        <w:rPr>
          <w:rFonts w:cs="Calibri"/>
          <w:lang w:val="es-ES"/>
        </w:rPr>
        <w:t xml:space="preserve">: </w:t>
      </w:r>
      <w:r>
        <w:rPr>
          <w:rFonts w:cs="Calibri"/>
          <w:i/>
          <w:lang w:val="es-ES"/>
        </w:rPr>
        <w:t xml:space="preserve">Es el nombre del sistema de </w:t>
      </w:r>
      <w:proofErr w:type="spellStart"/>
      <w:r>
        <w:rPr>
          <w:rFonts w:cs="Calibri"/>
          <w:i/>
          <w:lang w:val="es-ES"/>
        </w:rPr>
        <w:t>crawling</w:t>
      </w:r>
      <w:proofErr w:type="spellEnd"/>
      <w:r>
        <w:rPr>
          <w:rFonts w:cs="Calibri"/>
          <w:i/>
          <w:lang w:val="es-ES"/>
        </w:rPr>
        <w:t xml:space="preserve">, hasta ahora tan solo se puede elegir </w:t>
      </w:r>
      <w:proofErr w:type="spellStart"/>
      <w:r>
        <w:rPr>
          <w:rFonts w:cs="Calibri"/>
          <w:i/>
          <w:lang w:val="es-ES"/>
        </w:rPr>
        <w:t>nutch</w:t>
      </w:r>
      <w:proofErr w:type="spellEnd"/>
      <w:r>
        <w:rPr>
          <w:rFonts w:cs="Calibri"/>
          <w:i/>
          <w:lang w:val="es-ES"/>
        </w:rPr>
        <w:t>.</w:t>
      </w:r>
    </w:p>
    <w:p w14:paraId="1C884F93" w14:textId="28B43F00" w:rsidR="00312930" w:rsidRDefault="008E32EE" w:rsidP="008E32EE">
      <w:pPr>
        <w:ind w:left="708"/>
        <w:rPr>
          <w:rFonts w:cs="Calibri"/>
          <w:i/>
          <w:lang w:val="es-ES"/>
        </w:rPr>
      </w:pPr>
      <w:r>
        <w:rPr>
          <w:rFonts w:cs="Calibri"/>
          <w:i/>
          <w:lang w:val="es-ES"/>
        </w:rPr>
        <w:t xml:space="preserve">versión: Versión del sistema de </w:t>
      </w:r>
      <w:proofErr w:type="spellStart"/>
      <w:r>
        <w:rPr>
          <w:rFonts w:cs="Calibri"/>
          <w:i/>
          <w:lang w:val="es-ES"/>
        </w:rPr>
        <w:t>crawling</w:t>
      </w:r>
      <w:proofErr w:type="spellEnd"/>
      <w:r>
        <w:rPr>
          <w:rFonts w:cs="Calibri"/>
          <w:i/>
          <w:lang w:val="es-ES"/>
        </w:rPr>
        <w:t>, se puede elegir cualquiera disponible.</w:t>
      </w:r>
    </w:p>
    <w:p w14:paraId="3461893A" w14:textId="5B424D63" w:rsidR="00312930" w:rsidRDefault="008E32EE" w:rsidP="008E32EE">
      <w:pPr>
        <w:ind w:left="708"/>
        <w:rPr>
          <w:rFonts w:cs="Calibri"/>
          <w:i/>
          <w:lang w:val="es-ES"/>
        </w:rPr>
      </w:pPr>
      <w:proofErr w:type="spellStart"/>
      <w:r>
        <w:rPr>
          <w:rFonts w:cs="Calibri"/>
          <w:i/>
          <w:lang w:val="es-ES"/>
        </w:rPr>
        <w:t>Seeds</w:t>
      </w:r>
      <w:proofErr w:type="spellEnd"/>
      <w:r>
        <w:rPr>
          <w:rFonts w:cs="Calibri"/>
          <w:i/>
          <w:lang w:val="es-ES"/>
        </w:rPr>
        <w:t xml:space="preserve">: Semillas </w:t>
      </w:r>
      <w:proofErr w:type="spellStart"/>
      <w:r>
        <w:rPr>
          <w:rFonts w:cs="Calibri"/>
          <w:i/>
          <w:lang w:val="es-ES"/>
        </w:rPr>
        <w:t>url</w:t>
      </w:r>
      <w:proofErr w:type="spellEnd"/>
      <w:r>
        <w:rPr>
          <w:rFonts w:cs="Calibri"/>
          <w:i/>
          <w:lang w:val="es-ES"/>
        </w:rPr>
        <w:t xml:space="preserve"> para el </w:t>
      </w:r>
      <w:proofErr w:type="spellStart"/>
      <w:r>
        <w:rPr>
          <w:rFonts w:cs="Calibri"/>
          <w:i/>
          <w:lang w:val="es-ES"/>
        </w:rPr>
        <w:t>crawler</w:t>
      </w:r>
      <w:proofErr w:type="spellEnd"/>
      <w:r>
        <w:rPr>
          <w:rFonts w:cs="Calibri"/>
          <w:i/>
          <w:lang w:val="es-ES"/>
        </w:rPr>
        <w:t>. Cada una se separa por un salto de línea previo ‘- ‘.</w:t>
      </w:r>
    </w:p>
    <w:p w14:paraId="1CDA5335" w14:textId="1E242C9D" w:rsidR="00312930" w:rsidRDefault="008E32EE" w:rsidP="008E32EE">
      <w:pPr>
        <w:ind w:left="708"/>
        <w:rPr>
          <w:rFonts w:cs="Calibri"/>
          <w:i/>
          <w:lang w:val="es-ES"/>
        </w:rPr>
      </w:pPr>
      <w:r>
        <w:rPr>
          <w:rFonts w:cs="Calibri"/>
          <w:i/>
          <w:lang w:val="es-ES"/>
        </w:rPr>
        <w:t xml:space="preserve">Rounds: Número de iteraciones que va a realizar el </w:t>
      </w:r>
      <w:proofErr w:type="spellStart"/>
      <w:r>
        <w:rPr>
          <w:rFonts w:cs="Calibri"/>
          <w:i/>
          <w:lang w:val="es-ES"/>
        </w:rPr>
        <w:t>crawler</w:t>
      </w:r>
      <w:proofErr w:type="spellEnd"/>
      <w:r>
        <w:rPr>
          <w:rFonts w:cs="Calibri"/>
          <w:i/>
          <w:lang w:val="es-ES"/>
        </w:rPr>
        <w:t>, el nivel de profundidad hasta el cual va a llegar.</w:t>
      </w:r>
    </w:p>
    <w:p w14:paraId="7EB6E99F" w14:textId="0B634A48" w:rsidR="00312930" w:rsidRDefault="008E32EE" w:rsidP="008E32EE">
      <w:pPr>
        <w:ind w:left="708"/>
        <w:rPr>
          <w:rFonts w:cs="Calibri"/>
          <w:i/>
          <w:lang w:val="es-ES"/>
        </w:rPr>
      </w:pPr>
      <w:proofErr w:type="spellStart"/>
      <w:r>
        <w:rPr>
          <w:rFonts w:cs="Calibri"/>
          <w:i/>
          <w:lang w:val="es-ES"/>
        </w:rPr>
        <w:t>Extraction</w:t>
      </w:r>
      <w:proofErr w:type="spellEnd"/>
      <w:r>
        <w:rPr>
          <w:rFonts w:cs="Calibri"/>
          <w:i/>
          <w:lang w:val="es-ES"/>
        </w:rPr>
        <w:t xml:space="preserve">: Si la indexación interna va a ser en cada iteración o únicamente a la finalización del </w:t>
      </w:r>
      <w:proofErr w:type="spellStart"/>
      <w:r>
        <w:rPr>
          <w:rFonts w:cs="Calibri"/>
          <w:i/>
          <w:lang w:val="es-ES"/>
        </w:rPr>
        <w:t>crawler</w:t>
      </w:r>
      <w:proofErr w:type="spellEnd"/>
      <w:r>
        <w:rPr>
          <w:rFonts w:cs="Calibri"/>
          <w:i/>
          <w:lang w:val="es-ES"/>
        </w:rPr>
        <w:t>. Posibles valores</w:t>
      </w:r>
      <w:r w:rsidRPr="008E32EE">
        <w:rPr>
          <w:rFonts w:cs="Calibri"/>
          <w:lang w:val="es-ES"/>
        </w:rPr>
        <w:t xml:space="preserve"> [</w:t>
      </w:r>
      <w:r>
        <w:rPr>
          <w:rFonts w:cs="Calibri"/>
          <w:i/>
          <w:lang w:val="es-ES"/>
        </w:rPr>
        <w:t>r</w:t>
      </w:r>
      <w:r>
        <w:rPr>
          <w:rFonts w:cs="Calibri"/>
          <w:lang w:val="es-ES"/>
        </w:rPr>
        <w:t xml:space="preserve">ounds | </w:t>
      </w:r>
      <w:proofErr w:type="spellStart"/>
      <w:r>
        <w:rPr>
          <w:rFonts w:cs="Calibri"/>
          <w:lang w:val="es-ES"/>
        </w:rPr>
        <w:t>finish</w:t>
      </w:r>
      <w:proofErr w:type="spellEnd"/>
      <w:r>
        <w:rPr>
          <w:rFonts w:cs="Calibri"/>
          <w:lang w:val="es-ES"/>
        </w:rPr>
        <w:t>]</w:t>
      </w:r>
    </w:p>
    <w:p w14:paraId="4A2D8301" w14:textId="64E68F1B" w:rsidR="00312930" w:rsidRDefault="008E32EE" w:rsidP="008E32EE">
      <w:pPr>
        <w:ind w:left="708"/>
        <w:rPr>
          <w:rFonts w:cs="Calibri"/>
          <w:lang w:val="es-ES"/>
        </w:rPr>
      </w:pPr>
      <w:proofErr w:type="spellStart"/>
      <w:r>
        <w:rPr>
          <w:rFonts w:cs="Calibri"/>
          <w:i/>
          <w:lang w:val="es-ES"/>
        </w:rPr>
        <w:t>infoCrawled</w:t>
      </w:r>
      <w:proofErr w:type="spellEnd"/>
      <w:r>
        <w:rPr>
          <w:rFonts w:cs="Calibri"/>
          <w:i/>
          <w:lang w:val="es-ES"/>
        </w:rPr>
        <w:t xml:space="preserve">: El formato de la información que le </w:t>
      </w:r>
      <w:proofErr w:type="spellStart"/>
      <w:r>
        <w:rPr>
          <w:rFonts w:cs="Calibri"/>
          <w:i/>
          <w:lang w:val="es-ES"/>
        </w:rPr>
        <w:t>crawler</w:t>
      </w:r>
      <w:proofErr w:type="spellEnd"/>
      <w:r>
        <w:rPr>
          <w:rFonts w:cs="Calibri"/>
          <w:i/>
          <w:lang w:val="es-ES"/>
        </w:rPr>
        <w:t xml:space="preserve"> va a extraer. Posibles valores </w:t>
      </w:r>
      <w:r>
        <w:rPr>
          <w:rFonts w:cs="Calibri"/>
          <w:lang w:val="es-ES"/>
        </w:rPr>
        <w:t>[</w:t>
      </w:r>
      <w:proofErr w:type="spellStart"/>
      <w:r>
        <w:rPr>
          <w:rFonts w:cs="Calibri"/>
          <w:lang w:val="es-ES"/>
        </w:rPr>
        <w:t>text</w:t>
      </w:r>
      <w:proofErr w:type="spellEnd"/>
      <w:r>
        <w:rPr>
          <w:rFonts w:cs="Calibri"/>
          <w:lang w:val="es-ES"/>
        </w:rPr>
        <w:t xml:space="preserve"> | </w:t>
      </w:r>
      <w:proofErr w:type="spellStart"/>
      <w:r>
        <w:rPr>
          <w:rFonts w:cs="Calibri"/>
          <w:lang w:val="es-ES"/>
        </w:rPr>
        <w:t>html</w:t>
      </w:r>
      <w:proofErr w:type="spellEnd"/>
      <w:r>
        <w:rPr>
          <w:rFonts w:cs="Calibri"/>
          <w:lang w:val="es-ES"/>
        </w:rPr>
        <w:t>].</w:t>
      </w:r>
    </w:p>
    <w:p w14:paraId="4894DF9D" w14:textId="016F2751" w:rsidR="00312930" w:rsidRDefault="00FC08D6" w:rsidP="00FC08D6">
      <w:pPr>
        <w:ind w:left="708"/>
        <w:rPr>
          <w:rFonts w:cs="Calibri"/>
          <w:lang w:val="es-ES"/>
        </w:rPr>
      </w:pPr>
      <w:proofErr w:type="spellStart"/>
      <w:r>
        <w:rPr>
          <w:rFonts w:cs="Calibri"/>
          <w:lang w:val="es-ES"/>
        </w:rPr>
        <w:lastRenderedPageBreak/>
        <w:t>queueMode</w:t>
      </w:r>
      <w:proofErr w:type="spellEnd"/>
      <w:r>
        <w:rPr>
          <w:rFonts w:cs="Calibri"/>
          <w:lang w:val="es-ES"/>
        </w:rPr>
        <w:t xml:space="preserve">: </w:t>
      </w:r>
      <w:r>
        <w:rPr>
          <w:rFonts w:cs="Calibri"/>
          <w:i/>
          <w:lang w:val="es-ES"/>
        </w:rPr>
        <w:t xml:space="preserve">Determina la organización de colas del </w:t>
      </w:r>
      <w:proofErr w:type="spellStart"/>
      <w:r>
        <w:rPr>
          <w:rFonts w:cs="Calibri"/>
          <w:i/>
          <w:lang w:val="es-ES"/>
        </w:rPr>
        <w:t>crawler</w:t>
      </w:r>
      <w:proofErr w:type="spellEnd"/>
      <w:r>
        <w:rPr>
          <w:rFonts w:cs="Calibri"/>
          <w:i/>
          <w:lang w:val="es-ES"/>
        </w:rPr>
        <w:t>. Por defecto tendrá el valor ‘</w:t>
      </w:r>
      <w:proofErr w:type="spellStart"/>
      <w:r>
        <w:rPr>
          <w:rFonts w:cs="Calibri"/>
          <w:i/>
          <w:lang w:val="es-ES"/>
        </w:rPr>
        <w:t>byHost</w:t>
      </w:r>
      <w:proofErr w:type="spellEnd"/>
      <w:r>
        <w:rPr>
          <w:rFonts w:cs="Calibri"/>
          <w:i/>
          <w:lang w:val="es-ES"/>
        </w:rPr>
        <w:t xml:space="preserve">’. Posibles valores </w:t>
      </w:r>
      <w:r>
        <w:rPr>
          <w:rFonts w:cs="Calibri"/>
          <w:lang w:val="es-ES"/>
        </w:rPr>
        <w:t>[</w:t>
      </w:r>
      <w:proofErr w:type="spellStart"/>
      <w:r>
        <w:rPr>
          <w:rFonts w:cs="Calibri"/>
          <w:lang w:val="es-ES"/>
        </w:rPr>
        <w:t>byHost</w:t>
      </w:r>
      <w:proofErr w:type="spellEnd"/>
      <w:r>
        <w:rPr>
          <w:rFonts w:cs="Calibri"/>
          <w:lang w:val="es-ES"/>
        </w:rPr>
        <w:t xml:space="preserve"> | </w:t>
      </w:r>
      <w:proofErr w:type="spellStart"/>
      <w:r>
        <w:rPr>
          <w:rFonts w:cs="Calibri"/>
          <w:lang w:val="es-ES"/>
        </w:rPr>
        <w:t>byDomain</w:t>
      </w:r>
      <w:proofErr w:type="spellEnd"/>
      <w:r>
        <w:rPr>
          <w:rFonts w:cs="Calibri"/>
          <w:lang w:val="es-ES"/>
        </w:rPr>
        <w:t xml:space="preserve"> | </w:t>
      </w:r>
      <w:proofErr w:type="spellStart"/>
      <w:r>
        <w:rPr>
          <w:rFonts w:cs="Calibri"/>
          <w:lang w:val="es-ES"/>
        </w:rPr>
        <w:t>byIP</w:t>
      </w:r>
      <w:proofErr w:type="spellEnd"/>
      <w:r>
        <w:rPr>
          <w:rFonts w:cs="Calibri"/>
          <w:lang w:val="es-ES"/>
        </w:rPr>
        <w:t>]</w:t>
      </w:r>
    </w:p>
    <w:p w14:paraId="71FE2F06" w14:textId="68ED9069" w:rsidR="00312930" w:rsidRDefault="00224942" w:rsidP="00C168C8">
      <w:pPr>
        <w:numPr>
          <w:ilvl w:val="0"/>
          <w:numId w:val="31"/>
        </w:numPr>
        <w:rPr>
          <w:rFonts w:cs="Calibri"/>
          <w:lang w:val="es-ES"/>
        </w:rPr>
      </w:pPr>
      <w:r w:rsidRPr="00220849">
        <w:rPr>
          <w:rFonts w:cs="Calibri"/>
          <w:lang w:val="es-ES"/>
        </w:rPr>
        <w:t>Configuraciones opcionales</w:t>
      </w:r>
    </w:p>
    <w:p w14:paraId="08FE2EB1" w14:textId="77777777" w:rsidR="00224942" w:rsidRPr="00220849" w:rsidRDefault="00224942" w:rsidP="00C168C8">
      <w:pPr>
        <w:numPr>
          <w:ilvl w:val="1"/>
          <w:numId w:val="31"/>
        </w:numPr>
        <w:rPr>
          <w:rFonts w:cs="Calibri"/>
          <w:lang w:val="es-ES"/>
        </w:rPr>
      </w:pPr>
      <w:r w:rsidRPr="00220849">
        <w:rPr>
          <w:rFonts w:cs="Calibri"/>
          <w:lang w:val="es-ES"/>
        </w:rPr>
        <w:t>Tipo o modo de cola.</w:t>
      </w:r>
    </w:p>
    <w:p w14:paraId="1A51E37E" w14:textId="77777777" w:rsidR="00224942" w:rsidRPr="00220849" w:rsidRDefault="00224942" w:rsidP="00C168C8">
      <w:pPr>
        <w:numPr>
          <w:ilvl w:val="1"/>
          <w:numId w:val="31"/>
        </w:numPr>
        <w:rPr>
          <w:rFonts w:cs="Calibri"/>
          <w:lang w:val="es-ES"/>
        </w:rPr>
      </w:pPr>
      <w:r w:rsidRPr="00220849">
        <w:rPr>
          <w:rFonts w:cs="Calibri"/>
          <w:lang w:val="es-ES"/>
        </w:rPr>
        <w:t xml:space="preserve">Información respecto a </w:t>
      </w:r>
      <w:proofErr w:type="spellStart"/>
      <w:r w:rsidRPr="00220849">
        <w:rPr>
          <w:rFonts w:cs="Calibri"/>
          <w:lang w:val="es-ES"/>
        </w:rPr>
        <w:t>timeouts</w:t>
      </w:r>
      <w:proofErr w:type="spellEnd"/>
      <w:r w:rsidRPr="00220849">
        <w:rPr>
          <w:rFonts w:cs="Calibri"/>
          <w:lang w:val="es-ES"/>
        </w:rPr>
        <w:t xml:space="preserve"> o tiempos de </w:t>
      </w:r>
      <w:proofErr w:type="spellStart"/>
      <w:r w:rsidRPr="00220849">
        <w:rPr>
          <w:rFonts w:cs="Calibri"/>
          <w:lang w:val="es-ES"/>
        </w:rPr>
        <w:t>delay</w:t>
      </w:r>
      <w:proofErr w:type="spellEnd"/>
      <w:r w:rsidRPr="00220849">
        <w:rPr>
          <w:rFonts w:cs="Calibri"/>
          <w:lang w:val="es-ES"/>
        </w:rPr>
        <w:t>.</w:t>
      </w:r>
    </w:p>
    <w:p w14:paraId="3F5EF57C" w14:textId="6E89310E" w:rsidR="00312930" w:rsidRDefault="00224942" w:rsidP="00C168C8">
      <w:pPr>
        <w:numPr>
          <w:ilvl w:val="1"/>
          <w:numId w:val="31"/>
        </w:numPr>
        <w:rPr>
          <w:rFonts w:cs="Calibri"/>
          <w:lang w:val="es-ES"/>
        </w:rPr>
      </w:pPr>
      <w:r w:rsidRPr="00220849">
        <w:rPr>
          <w:rFonts w:cs="Calibri"/>
          <w:lang w:val="es-ES"/>
        </w:rPr>
        <w:t>Restricciones sobre la información a recoger.</w:t>
      </w:r>
    </w:p>
    <w:p w14:paraId="38FC7D13" w14:textId="4C3798C5" w:rsidR="00312930" w:rsidRDefault="008E32EE" w:rsidP="008E32EE">
      <w:pPr>
        <w:rPr>
          <w:rFonts w:cs="Calibri"/>
          <w:lang w:val="es-ES"/>
        </w:rPr>
      </w:pPr>
      <w:proofErr w:type="spellStart"/>
      <w:r>
        <w:rPr>
          <w:rFonts w:cs="Calibri"/>
          <w:lang w:val="es-ES"/>
        </w:rPr>
        <w:t>crawlSystem</w:t>
      </w:r>
      <w:proofErr w:type="spellEnd"/>
      <w:r>
        <w:rPr>
          <w:rFonts w:cs="Calibri"/>
          <w:lang w:val="es-ES"/>
        </w:rPr>
        <w:t>:</w:t>
      </w:r>
    </w:p>
    <w:p w14:paraId="49571260" w14:textId="11843F69" w:rsidR="00312930" w:rsidRDefault="002162FA" w:rsidP="008E32EE">
      <w:pPr>
        <w:ind w:left="708"/>
        <w:rPr>
          <w:rFonts w:cs="Calibri"/>
          <w:i/>
          <w:lang w:val="es-ES"/>
        </w:rPr>
      </w:pPr>
      <w:proofErr w:type="spellStart"/>
      <w:r w:rsidRPr="002162FA">
        <w:rPr>
          <w:rFonts w:cs="Calibri"/>
          <w:lang w:val="es-ES"/>
        </w:rPr>
        <w:t>maxFileLength</w:t>
      </w:r>
      <w:proofErr w:type="spellEnd"/>
      <w:r w:rsidR="008E32EE">
        <w:rPr>
          <w:rFonts w:cs="Calibri"/>
          <w:i/>
          <w:lang w:val="es-ES"/>
        </w:rPr>
        <w:t xml:space="preserve">: </w:t>
      </w:r>
      <w:r>
        <w:rPr>
          <w:rFonts w:cs="Calibri"/>
          <w:i/>
          <w:lang w:val="es-ES"/>
        </w:rPr>
        <w:t>Longitud máxima de los ficheros a descargar. Valor por defecto 65536 bytes.</w:t>
      </w:r>
    </w:p>
    <w:p w14:paraId="2C68C9DD" w14:textId="10965796" w:rsidR="00312930" w:rsidRDefault="002162FA" w:rsidP="008E32EE">
      <w:pPr>
        <w:ind w:left="708"/>
        <w:rPr>
          <w:rFonts w:cs="Calibri"/>
          <w:i/>
          <w:lang w:val="es-ES"/>
        </w:rPr>
      </w:pPr>
      <w:proofErr w:type="spellStart"/>
      <w:r w:rsidRPr="002162FA">
        <w:rPr>
          <w:rFonts w:cs="Calibri"/>
          <w:lang w:val="es-ES"/>
        </w:rPr>
        <w:t>maxCrawlDelay</w:t>
      </w:r>
      <w:proofErr w:type="spellEnd"/>
      <w:r w:rsidR="008E32EE">
        <w:rPr>
          <w:rFonts w:cs="Calibri"/>
          <w:i/>
          <w:lang w:val="es-ES"/>
        </w:rPr>
        <w:t xml:space="preserve">: </w:t>
      </w:r>
      <w:r>
        <w:rPr>
          <w:rFonts w:cs="Calibri"/>
          <w:i/>
          <w:lang w:val="es-ES"/>
        </w:rPr>
        <w:t xml:space="preserve">el tiempo máximo que el </w:t>
      </w:r>
      <w:proofErr w:type="spellStart"/>
      <w:r>
        <w:rPr>
          <w:rFonts w:cs="Calibri"/>
          <w:i/>
          <w:lang w:val="es-ES"/>
        </w:rPr>
        <w:t>crawler</w:t>
      </w:r>
      <w:proofErr w:type="spellEnd"/>
      <w:r>
        <w:rPr>
          <w:rFonts w:cs="Calibri"/>
          <w:i/>
          <w:lang w:val="es-ES"/>
        </w:rPr>
        <w:t xml:space="preserve"> espera para hacer </w:t>
      </w:r>
      <w:proofErr w:type="spellStart"/>
      <w:r>
        <w:rPr>
          <w:rFonts w:cs="Calibri"/>
          <w:i/>
          <w:lang w:val="es-ES"/>
        </w:rPr>
        <w:t>fetch</w:t>
      </w:r>
      <w:proofErr w:type="spellEnd"/>
      <w:r>
        <w:rPr>
          <w:rFonts w:cs="Calibri"/>
          <w:i/>
          <w:lang w:val="es-ES"/>
        </w:rPr>
        <w:t xml:space="preserve"> a la </w:t>
      </w:r>
      <w:proofErr w:type="spellStart"/>
      <w:r>
        <w:rPr>
          <w:rFonts w:cs="Calibri"/>
          <w:i/>
          <w:lang w:val="es-ES"/>
        </w:rPr>
        <w:t>url</w:t>
      </w:r>
      <w:proofErr w:type="spellEnd"/>
      <w:r>
        <w:rPr>
          <w:rFonts w:cs="Calibri"/>
          <w:i/>
          <w:lang w:val="es-ES"/>
        </w:rPr>
        <w:t xml:space="preserve"> siguiente. Si se toma un valor menor al permitido por la página por el fichero robot.txt, la </w:t>
      </w:r>
      <w:proofErr w:type="spellStart"/>
      <w:r>
        <w:rPr>
          <w:rFonts w:cs="Calibri"/>
          <w:i/>
          <w:lang w:val="es-ES"/>
        </w:rPr>
        <w:t>url</w:t>
      </w:r>
      <w:proofErr w:type="spellEnd"/>
      <w:r>
        <w:rPr>
          <w:rFonts w:cs="Calibri"/>
          <w:i/>
          <w:lang w:val="es-ES"/>
        </w:rPr>
        <w:t xml:space="preserve"> no se </w:t>
      </w:r>
      <w:proofErr w:type="spellStart"/>
      <w:r>
        <w:rPr>
          <w:rFonts w:cs="Calibri"/>
          <w:i/>
          <w:lang w:val="es-ES"/>
        </w:rPr>
        <w:t>fetcheará</w:t>
      </w:r>
      <w:proofErr w:type="spellEnd"/>
      <w:r>
        <w:rPr>
          <w:rFonts w:cs="Calibri"/>
          <w:i/>
          <w:lang w:val="es-ES"/>
        </w:rPr>
        <w:t>. Si el valor es ‘-1’, nunca se saltará ninguna página y esperará lo que diga el robot.txt</w:t>
      </w:r>
    </w:p>
    <w:p w14:paraId="4B14E6B8" w14:textId="1B8553EF" w:rsidR="00312930" w:rsidRDefault="002162FA" w:rsidP="002162FA">
      <w:pPr>
        <w:ind w:left="708"/>
        <w:rPr>
          <w:rFonts w:cs="Calibri"/>
          <w:i/>
          <w:lang w:val="es-ES"/>
        </w:rPr>
      </w:pPr>
      <w:proofErr w:type="spellStart"/>
      <w:r w:rsidRPr="002162FA">
        <w:rPr>
          <w:rFonts w:cs="Calibri"/>
          <w:lang w:val="es-ES"/>
        </w:rPr>
        <w:t>Timeouts</w:t>
      </w:r>
      <w:proofErr w:type="spellEnd"/>
      <w:r w:rsidR="008E32EE">
        <w:rPr>
          <w:rFonts w:cs="Calibri"/>
          <w:i/>
          <w:lang w:val="es-ES"/>
        </w:rPr>
        <w:t xml:space="preserve">: </w:t>
      </w:r>
    </w:p>
    <w:p w14:paraId="7BE40CF6" w14:textId="28AC9EF8" w:rsidR="00312930" w:rsidRDefault="002162FA" w:rsidP="002162FA">
      <w:pPr>
        <w:ind w:left="708"/>
        <w:rPr>
          <w:rFonts w:cs="Calibri"/>
          <w:i/>
          <w:lang w:val="es-ES"/>
        </w:rPr>
      </w:pPr>
      <w:r>
        <w:rPr>
          <w:rFonts w:cs="Calibri"/>
          <w:i/>
          <w:lang w:val="es-ES"/>
        </w:rPr>
        <w:tab/>
      </w:r>
      <w:proofErr w:type="spellStart"/>
      <w:r w:rsidRPr="002162FA">
        <w:rPr>
          <w:rFonts w:cs="Calibri"/>
          <w:lang w:val="es-ES"/>
        </w:rPr>
        <w:t>Parser</w:t>
      </w:r>
      <w:proofErr w:type="spellEnd"/>
      <w:r>
        <w:rPr>
          <w:rFonts w:cs="Calibri"/>
          <w:i/>
          <w:lang w:val="es-ES"/>
        </w:rPr>
        <w:t xml:space="preserve">: </w:t>
      </w:r>
      <w:proofErr w:type="spellStart"/>
      <w:r>
        <w:rPr>
          <w:rFonts w:cs="Calibri"/>
          <w:i/>
          <w:lang w:val="es-ES"/>
        </w:rPr>
        <w:t>timeout</w:t>
      </w:r>
      <w:proofErr w:type="spellEnd"/>
      <w:r>
        <w:rPr>
          <w:rFonts w:cs="Calibri"/>
          <w:i/>
          <w:lang w:val="es-ES"/>
        </w:rPr>
        <w:t xml:space="preserve"> en segundos máximo para </w:t>
      </w:r>
      <w:proofErr w:type="spellStart"/>
      <w:r>
        <w:rPr>
          <w:rFonts w:cs="Calibri"/>
          <w:i/>
          <w:lang w:val="es-ES"/>
        </w:rPr>
        <w:t>parsear</w:t>
      </w:r>
      <w:proofErr w:type="spellEnd"/>
      <w:r>
        <w:rPr>
          <w:rFonts w:cs="Calibri"/>
          <w:i/>
          <w:lang w:val="es-ES"/>
        </w:rPr>
        <w:t xml:space="preserve"> un documento.</w:t>
      </w:r>
    </w:p>
    <w:p w14:paraId="76D23DB0" w14:textId="2AFBC77F" w:rsidR="00312930" w:rsidRDefault="002162FA" w:rsidP="002162FA">
      <w:pPr>
        <w:ind w:left="1413"/>
        <w:rPr>
          <w:rFonts w:cs="Calibri"/>
          <w:lang w:val="es-ES"/>
        </w:rPr>
      </w:pPr>
      <w:proofErr w:type="spellStart"/>
      <w:r w:rsidRPr="002162FA">
        <w:rPr>
          <w:rFonts w:cs="Calibri"/>
          <w:lang w:val="es-ES"/>
        </w:rPr>
        <w:t>fetchTimes</w:t>
      </w:r>
      <w:proofErr w:type="spellEnd"/>
      <w:r>
        <w:rPr>
          <w:rFonts w:cs="Calibri"/>
          <w:lang w:val="es-ES"/>
        </w:rPr>
        <w:t xml:space="preserve">: el número de veces que el </w:t>
      </w:r>
      <w:proofErr w:type="spellStart"/>
      <w:r>
        <w:rPr>
          <w:rFonts w:cs="Calibri"/>
          <w:lang w:val="es-ES"/>
        </w:rPr>
        <w:t>crawler</w:t>
      </w:r>
      <w:proofErr w:type="spellEnd"/>
      <w:r>
        <w:rPr>
          <w:rFonts w:cs="Calibri"/>
          <w:lang w:val="es-ES"/>
        </w:rPr>
        <w:t xml:space="preserve"> reintentará hacer el </w:t>
      </w:r>
      <w:proofErr w:type="spellStart"/>
      <w:r>
        <w:rPr>
          <w:rFonts w:cs="Calibri"/>
          <w:lang w:val="es-ES"/>
        </w:rPr>
        <w:t>fetch</w:t>
      </w:r>
      <w:proofErr w:type="spellEnd"/>
      <w:r>
        <w:rPr>
          <w:rFonts w:cs="Calibri"/>
          <w:lang w:val="es-ES"/>
        </w:rPr>
        <w:t xml:space="preserve"> de una </w:t>
      </w:r>
      <w:proofErr w:type="spellStart"/>
      <w:r>
        <w:rPr>
          <w:rFonts w:cs="Calibri"/>
          <w:lang w:val="es-ES"/>
        </w:rPr>
        <w:t>url</w:t>
      </w:r>
      <w:proofErr w:type="spellEnd"/>
      <w:r>
        <w:rPr>
          <w:rFonts w:cs="Calibri"/>
          <w:lang w:val="es-ES"/>
        </w:rPr>
        <w:t xml:space="preserve"> que falle.</w:t>
      </w:r>
    </w:p>
    <w:p w14:paraId="7A9580BF" w14:textId="4BB610C5" w:rsidR="00312930" w:rsidRDefault="002162FA" w:rsidP="002162FA">
      <w:pPr>
        <w:ind w:left="708"/>
        <w:rPr>
          <w:rFonts w:cs="Calibri"/>
          <w:i/>
          <w:lang w:val="es-ES"/>
        </w:rPr>
      </w:pPr>
      <w:r>
        <w:rPr>
          <w:rFonts w:cs="Calibri"/>
          <w:i/>
          <w:lang w:val="es-ES"/>
        </w:rPr>
        <w:tab/>
      </w:r>
      <w:proofErr w:type="spellStart"/>
      <w:r w:rsidRPr="002162FA">
        <w:rPr>
          <w:rFonts w:cs="Calibri"/>
          <w:lang w:val="es-ES"/>
        </w:rPr>
        <w:t>network</w:t>
      </w:r>
      <w:proofErr w:type="spellEnd"/>
      <w:r>
        <w:rPr>
          <w:rFonts w:cs="Calibri"/>
          <w:i/>
          <w:lang w:val="es-ES"/>
        </w:rPr>
        <w:t xml:space="preserve">: </w:t>
      </w:r>
      <w:proofErr w:type="spellStart"/>
      <w:r>
        <w:rPr>
          <w:rFonts w:cs="Calibri"/>
          <w:i/>
          <w:lang w:val="es-ES"/>
        </w:rPr>
        <w:t>timeout</w:t>
      </w:r>
      <w:proofErr w:type="spellEnd"/>
      <w:r>
        <w:rPr>
          <w:rFonts w:cs="Calibri"/>
          <w:i/>
          <w:lang w:val="es-ES"/>
        </w:rPr>
        <w:t xml:space="preserve"> de la red en milisegundos máximo a esperar.</w:t>
      </w:r>
    </w:p>
    <w:p w14:paraId="55A03E23" w14:textId="77777777" w:rsidR="002162FA" w:rsidRDefault="002162FA" w:rsidP="002162FA">
      <w:pPr>
        <w:rPr>
          <w:rFonts w:cs="Calibri"/>
          <w:lang w:val="es-ES"/>
        </w:rPr>
      </w:pPr>
      <w:r>
        <w:rPr>
          <w:rFonts w:cs="Calibri"/>
          <w:lang w:val="es-ES"/>
        </w:rPr>
        <w:t xml:space="preserve">Los </w:t>
      </w:r>
      <w:proofErr w:type="spellStart"/>
      <w:r>
        <w:rPr>
          <w:rFonts w:cs="Calibri"/>
          <w:lang w:val="es-ES"/>
        </w:rPr>
        <w:t>plugins</w:t>
      </w:r>
      <w:proofErr w:type="spellEnd"/>
      <w:r>
        <w:rPr>
          <w:rFonts w:cs="Calibri"/>
          <w:lang w:val="es-ES"/>
        </w:rPr>
        <w:t xml:space="preserve"> no serán especificados en el fichero de configuración. Estos irán en una carpeta llamada ‘</w:t>
      </w:r>
      <w:proofErr w:type="spellStart"/>
      <w:r>
        <w:rPr>
          <w:rFonts w:cs="Calibri"/>
          <w:lang w:val="es-ES"/>
        </w:rPr>
        <w:t>plugins</w:t>
      </w:r>
      <w:proofErr w:type="spellEnd"/>
      <w:r>
        <w:rPr>
          <w:rFonts w:cs="Calibri"/>
          <w:lang w:val="es-ES"/>
        </w:rPr>
        <w:t>’ al mismo nivel que el fichero de configuración realizado.</w:t>
      </w:r>
    </w:p>
    <w:p w14:paraId="22C6EA16" w14:textId="4B4117A5" w:rsidR="00312930" w:rsidRDefault="002162FA" w:rsidP="002162FA">
      <w:pPr>
        <w:rPr>
          <w:rFonts w:cs="Calibri"/>
          <w:lang w:val="es-ES"/>
        </w:rPr>
      </w:pPr>
      <w:r>
        <w:rPr>
          <w:rFonts w:cs="Calibri"/>
          <w:lang w:val="es-ES"/>
        </w:rPr>
        <w:t xml:space="preserve">Esta carpeta debe tener dentro, una carpeta por cada </w:t>
      </w:r>
      <w:proofErr w:type="spellStart"/>
      <w:r w:rsidR="00FC08D6">
        <w:rPr>
          <w:rFonts w:cs="Calibri"/>
          <w:lang w:val="es-ES"/>
        </w:rPr>
        <w:t>plugin</w:t>
      </w:r>
      <w:proofErr w:type="spellEnd"/>
      <w:r>
        <w:rPr>
          <w:rFonts w:cs="Calibri"/>
          <w:lang w:val="es-ES"/>
        </w:rPr>
        <w:t xml:space="preserve"> que se quiera añadir. Dichas carpetas tendrán el nombre del </w:t>
      </w:r>
      <w:proofErr w:type="spellStart"/>
      <w:r>
        <w:rPr>
          <w:rFonts w:cs="Calibri"/>
          <w:lang w:val="es-ES"/>
        </w:rPr>
        <w:t>plugin</w:t>
      </w:r>
      <w:proofErr w:type="spellEnd"/>
      <w:r>
        <w:rPr>
          <w:rFonts w:cs="Calibri"/>
          <w:lang w:val="es-ES"/>
        </w:rPr>
        <w:t xml:space="preserve"> y su contenido deberá ser los ficheros </w:t>
      </w:r>
      <w:proofErr w:type="spellStart"/>
      <w:r>
        <w:rPr>
          <w:rFonts w:cs="Calibri"/>
          <w:lang w:val="es-ES"/>
        </w:rPr>
        <w:t>jars</w:t>
      </w:r>
      <w:proofErr w:type="spellEnd"/>
      <w:r>
        <w:rPr>
          <w:rFonts w:cs="Calibri"/>
          <w:lang w:val="es-ES"/>
        </w:rPr>
        <w:t xml:space="preserve"> del mismo y el fichero plugin.xml con su especificación. Estos </w:t>
      </w:r>
      <w:proofErr w:type="spellStart"/>
      <w:r>
        <w:rPr>
          <w:rFonts w:cs="Calibri"/>
          <w:lang w:val="es-ES"/>
        </w:rPr>
        <w:t>plugins</w:t>
      </w:r>
      <w:proofErr w:type="spellEnd"/>
      <w:r>
        <w:rPr>
          <w:rFonts w:cs="Calibri"/>
          <w:lang w:val="es-ES"/>
        </w:rPr>
        <w:t xml:space="preserve"> deben ser </w:t>
      </w:r>
      <w:proofErr w:type="spellStart"/>
      <w:r>
        <w:rPr>
          <w:rFonts w:cs="Calibri"/>
          <w:lang w:val="es-ES"/>
        </w:rPr>
        <w:t>plugins</w:t>
      </w:r>
      <w:proofErr w:type="spellEnd"/>
      <w:r>
        <w:rPr>
          <w:rFonts w:cs="Calibri"/>
          <w:lang w:val="es-ES"/>
        </w:rPr>
        <w:t xml:space="preserve"> pre-compilados.</w:t>
      </w:r>
    </w:p>
    <w:p w14:paraId="004B41DC" w14:textId="59F851F9" w:rsidR="00312930" w:rsidRDefault="00224942" w:rsidP="00224942">
      <w:pPr>
        <w:rPr>
          <w:lang w:val="es-ES"/>
        </w:rPr>
      </w:pPr>
      <w:r w:rsidRPr="00220849">
        <w:t>En el caso de que haya algún problema</w:t>
      </w:r>
      <w:r w:rsidR="00C168C8" w:rsidRPr="00220849">
        <w:t xml:space="preserve"> en la validación de cualquier fichero de configuración</w:t>
      </w:r>
      <w:r w:rsidRPr="00220849">
        <w:t>, se indicará el primer error encontrado</w:t>
      </w:r>
      <w:r w:rsidR="00C168C8" w:rsidRPr="00220849">
        <w:t xml:space="preserve"> especificando el tipo de error</w:t>
      </w:r>
      <w:r w:rsidRPr="00220849">
        <w:t>.</w:t>
      </w:r>
    </w:p>
    <w:p w14:paraId="622A3D62" w14:textId="55B0EC03" w:rsidR="00312930" w:rsidRDefault="00FC08D6" w:rsidP="00FC08D6">
      <w:pPr>
        <w:shd w:val="clear" w:color="auto" w:fill="FFFFFF"/>
        <w:spacing w:line="384" w:lineRule="atLeast"/>
        <w:rPr>
          <w:lang w:val="es-ES"/>
        </w:rPr>
      </w:pPr>
      <w:r w:rsidRPr="00220849">
        <w:rPr>
          <w:lang w:val="es-ES"/>
        </w:rPr>
        <w:t>Un ejemplo simple de lo que sería un fichero de configuración sería este:</w:t>
      </w:r>
    </w:p>
    <w:p w14:paraId="0981B5BE" w14:textId="64FEE6C6" w:rsidR="00312930" w:rsidRDefault="00FC08D6" w:rsidP="005406EA">
      <w:pPr>
        <w:spacing w:before="120" w:after="120"/>
        <w:rPr>
          <w:rStyle w:val="CdigoHTML"/>
          <w:rFonts w:ascii="Calibri" w:eastAsia="MS Mincho" w:hAnsi="Calibri"/>
          <w:i/>
          <w:color w:val="333333"/>
          <w:sz w:val="24"/>
          <w:szCs w:val="24"/>
          <w:bdr w:val="none" w:sz="0" w:space="0" w:color="auto" w:frame="1"/>
          <w:lang w:val="en-US"/>
        </w:rPr>
      </w:pPr>
      <w:proofErr w:type="spellStart"/>
      <w:r w:rsidRPr="002110A0">
        <w:rPr>
          <w:rStyle w:val="CdigoHTML"/>
          <w:rFonts w:ascii="Calibri" w:eastAsia="MS Mincho" w:hAnsi="Calibri"/>
          <w:i/>
          <w:color w:val="333333"/>
          <w:sz w:val="24"/>
          <w:szCs w:val="24"/>
          <w:bdr w:val="none" w:sz="0" w:space="0" w:color="auto" w:frame="1"/>
          <w:lang w:val="en-US"/>
        </w:rPr>
        <w:t>dockerOS</w:t>
      </w:r>
      <w:proofErr w:type="spellEnd"/>
      <w:r w:rsidRPr="002110A0">
        <w:rPr>
          <w:rStyle w:val="CdigoHTML"/>
          <w:rFonts w:ascii="Calibri" w:eastAsia="MS Mincho" w:hAnsi="Calibri"/>
          <w:i/>
          <w:color w:val="333333"/>
          <w:sz w:val="24"/>
          <w:szCs w:val="24"/>
          <w:bdr w:val="none" w:sz="0" w:space="0" w:color="auto" w:frame="1"/>
          <w:lang w:val="en-US"/>
        </w:rPr>
        <w:t>:</w:t>
      </w:r>
    </w:p>
    <w:p w14:paraId="50E0FD92" w14:textId="77777777" w:rsidR="00FC08D6" w:rsidRPr="002110A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name: </w:t>
      </w:r>
      <w:proofErr w:type="spellStart"/>
      <w:r w:rsidRPr="002110A0">
        <w:rPr>
          <w:rStyle w:val="CdigoHTML"/>
          <w:rFonts w:ascii="Calibri" w:eastAsia="MS Mincho" w:hAnsi="Calibri"/>
          <w:i/>
          <w:color w:val="333333"/>
          <w:sz w:val="24"/>
          <w:szCs w:val="24"/>
          <w:bdr w:val="none" w:sz="0" w:space="0" w:color="auto" w:frame="1"/>
          <w:lang w:val="en-US"/>
        </w:rPr>
        <w:t>ubuntu</w:t>
      </w:r>
      <w:proofErr w:type="spellEnd"/>
    </w:p>
    <w:p w14:paraId="5025F36B" w14:textId="62C65625" w:rsidR="0031293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lastRenderedPageBreak/>
        <w:t xml:space="preserve">  version: 14.04</w:t>
      </w:r>
    </w:p>
    <w:p w14:paraId="5AF82EF4" w14:textId="54EFA54E" w:rsidR="00312930" w:rsidRDefault="00FC08D6" w:rsidP="005406EA">
      <w:pPr>
        <w:spacing w:before="120" w:after="120"/>
        <w:rPr>
          <w:rStyle w:val="CdigoHTML"/>
          <w:rFonts w:ascii="Calibri" w:eastAsia="MS Mincho" w:hAnsi="Calibri"/>
          <w:i/>
          <w:color w:val="333333"/>
          <w:sz w:val="24"/>
          <w:szCs w:val="24"/>
          <w:bdr w:val="none" w:sz="0" w:space="0" w:color="auto" w:frame="1"/>
          <w:lang w:val="en-US"/>
        </w:rPr>
      </w:pPr>
      <w:proofErr w:type="spellStart"/>
      <w:r w:rsidRPr="002110A0">
        <w:rPr>
          <w:rStyle w:val="CdigoHTML"/>
          <w:rFonts w:ascii="Calibri" w:eastAsia="MS Mincho" w:hAnsi="Calibri"/>
          <w:i/>
          <w:color w:val="333333"/>
          <w:sz w:val="24"/>
          <w:szCs w:val="24"/>
          <w:bdr w:val="none" w:sz="0" w:space="0" w:color="auto" w:frame="1"/>
          <w:lang w:val="en-US"/>
        </w:rPr>
        <w:t>crawlSystem</w:t>
      </w:r>
      <w:proofErr w:type="spellEnd"/>
      <w:r w:rsidRPr="002110A0">
        <w:rPr>
          <w:rStyle w:val="CdigoHTML"/>
          <w:rFonts w:ascii="Calibri" w:eastAsia="MS Mincho" w:hAnsi="Calibri"/>
          <w:i/>
          <w:color w:val="333333"/>
          <w:sz w:val="24"/>
          <w:szCs w:val="24"/>
          <w:bdr w:val="none" w:sz="0" w:space="0" w:color="auto" w:frame="1"/>
          <w:lang w:val="en-US"/>
        </w:rPr>
        <w:t>:</w:t>
      </w:r>
    </w:p>
    <w:p w14:paraId="36094BBD" w14:textId="77777777" w:rsidR="00FC08D6" w:rsidRPr="002110A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name: </w:t>
      </w:r>
      <w:proofErr w:type="spellStart"/>
      <w:r w:rsidRPr="002110A0">
        <w:rPr>
          <w:rStyle w:val="CdigoHTML"/>
          <w:rFonts w:ascii="Calibri" w:eastAsia="MS Mincho" w:hAnsi="Calibri"/>
          <w:i/>
          <w:color w:val="333333"/>
          <w:sz w:val="24"/>
          <w:szCs w:val="24"/>
          <w:bdr w:val="none" w:sz="0" w:space="0" w:color="auto" w:frame="1"/>
          <w:lang w:val="en-US"/>
        </w:rPr>
        <w:t>nutch</w:t>
      </w:r>
      <w:proofErr w:type="spellEnd"/>
    </w:p>
    <w:p w14:paraId="1DAB5AA5" w14:textId="77777777" w:rsidR="00FC08D6" w:rsidRPr="002110A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version: 1.9</w:t>
      </w:r>
    </w:p>
    <w:p w14:paraId="51C129E8" w14:textId="77777777" w:rsidR="00FC08D6" w:rsidRPr="002110A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seeds:</w:t>
      </w:r>
    </w:p>
    <w:p w14:paraId="7A718B6F" w14:textId="77777777" w:rsidR="00FC08D6" w:rsidRPr="002110A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 https://eina.unizar.es/</w:t>
      </w:r>
    </w:p>
    <w:p w14:paraId="70FF1F93" w14:textId="77777777" w:rsidR="00FC08D6" w:rsidRPr="002110A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 http://www.unizar.es/</w:t>
      </w:r>
    </w:p>
    <w:p w14:paraId="066B4D28" w14:textId="77777777" w:rsidR="00FC08D6" w:rsidRPr="002110A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rounds: 2</w:t>
      </w:r>
    </w:p>
    <w:p w14:paraId="5D7BA9A8" w14:textId="77777777" w:rsidR="00FC08D6" w:rsidRPr="002110A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extraction: round</w:t>
      </w:r>
    </w:p>
    <w:p w14:paraId="6C287FB9" w14:textId="77777777" w:rsidR="00FC08D6" w:rsidRPr="002110A0" w:rsidRDefault="00FC08D6" w:rsidP="005406EA">
      <w:pPr>
        <w:spacing w:before="120" w:after="120"/>
        <w:rPr>
          <w:rStyle w:val="CdigoHTML"/>
          <w:rFonts w:ascii="Calibri" w:eastAsia="MS Mincho" w:hAnsi="Calibri"/>
          <w:i/>
          <w:color w:val="333333"/>
          <w:sz w:val="24"/>
          <w:szCs w:val="24"/>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w:t>
      </w:r>
      <w:proofErr w:type="spellStart"/>
      <w:r w:rsidRPr="002110A0">
        <w:rPr>
          <w:rStyle w:val="CdigoHTML"/>
          <w:rFonts w:ascii="Calibri" w:eastAsia="MS Mincho" w:hAnsi="Calibri"/>
          <w:i/>
          <w:color w:val="333333"/>
          <w:sz w:val="24"/>
          <w:szCs w:val="24"/>
          <w:bdr w:val="none" w:sz="0" w:space="0" w:color="auto" w:frame="1"/>
          <w:lang w:val="en-US"/>
        </w:rPr>
        <w:t>infoCrawled</w:t>
      </w:r>
      <w:proofErr w:type="spellEnd"/>
      <w:r w:rsidRPr="002110A0">
        <w:rPr>
          <w:rStyle w:val="CdigoHTML"/>
          <w:rFonts w:ascii="Calibri" w:eastAsia="MS Mincho" w:hAnsi="Calibri"/>
          <w:i/>
          <w:color w:val="333333"/>
          <w:sz w:val="24"/>
          <w:szCs w:val="24"/>
          <w:bdr w:val="none" w:sz="0" w:space="0" w:color="auto" w:frame="1"/>
          <w:lang w:val="en-US"/>
        </w:rPr>
        <w:t>: text</w:t>
      </w:r>
    </w:p>
    <w:p w14:paraId="7E2E33BC" w14:textId="507BB31F" w:rsidR="00312930" w:rsidRDefault="00FC08D6" w:rsidP="005406EA">
      <w:pPr>
        <w:spacing w:before="120" w:after="120"/>
        <w:rPr>
          <w:rFonts w:cs="Courier New"/>
          <w:i/>
          <w:color w:val="333333"/>
          <w:bdr w:val="none" w:sz="0" w:space="0" w:color="auto" w:frame="1"/>
          <w:lang w:val="en-US"/>
        </w:rPr>
      </w:pPr>
      <w:r w:rsidRPr="002110A0">
        <w:rPr>
          <w:rStyle w:val="CdigoHTML"/>
          <w:rFonts w:ascii="Calibri" w:eastAsia="MS Mincho" w:hAnsi="Calibri"/>
          <w:i/>
          <w:color w:val="333333"/>
          <w:sz w:val="24"/>
          <w:szCs w:val="24"/>
          <w:bdr w:val="none" w:sz="0" w:space="0" w:color="auto" w:frame="1"/>
          <w:lang w:val="en-US"/>
        </w:rPr>
        <w:t xml:space="preserve">    </w:t>
      </w:r>
      <w:proofErr w:type="spellStart"/>
      <w:r w:rsidRPr="002110A0">
        <w:rPr>
          <w:rStyle w:val="CdigoHTML"/>
          <w:rFonts w:ascii="Calibri" w:eastAsia="MS Mincho" w:hAnsi="Calibri"/>
          <w:i/>
          <w:color w:val="333333"/>
          <w:sz w:val="24"/>
          <w:szCs w:val="24"/>
          <w:bdr w:val="none" w:sz="0" w:space="0" w:color="auto" w:frame="1"/>
          <w:lang w:val="en-US"/>
        </w:rPr>
        <w:t>queueMode</w:t>
      </w:r>
      <w:proofErr w:type="spellEnd"/>
      <w:r w:rsidRPr="002110A0">
        <w:rPr>
          <w:rStyle w:val="CdigoHTML"/>
          <w:rFonts w:ascii="Calibri" w:eastAsia="MS Mincho" w:hAnsi="Calibri"/>
          <w:i/>
          <w:color w:val="333333"/>
          <w:sz w:val="24"/>
          <w:szCs w:val="24"/>
          <w:bdr w:val="none" w:sz="0" w:space="0" w:color="auto" w:frame="1"/>
          <w:lang w:val="en-US"/>
        </w:rPr>
        <w:t xml:space="preserve">: </w:t>
      </w:r>
      <w:proofErr w:type="spellStart"/>
      <w:r w:rsidRPr="002110A0">
        <w:rPr>
          <w:rStyle w:val="CdigoHTML"/>
          <w:rFonts w:ascii="Calibri" w:eastAsia="MS Mincho" w:hAnsi="Calibri"/>
          <w:i/>
          <w:color w:val="333333"/>
          <w:sz w:val="24"/>
          <w:szCs w:val="24"/>
          <w:bdr w:val="none" w:sz="0" w:space="0" w:color="auto" w:frame="1"/>
          <w:lang w:val="en-US"/>
        </w:rPr>
        <w:t>byHost</w:t>
      </w:r>
      <w:proofErr w:type="spellEnd"/>
    </w:p>
    <w:p w14:paraId="548F6C20" w14:textId="0512C921" w:rsidR="00312930" w:rsidRDefault="0026576A" w:rsidP="0026576A">
      <w:pPr>
        <w:pStyle w:val="Ttulo3"/>
        <w:rPr>
          <w:lang w:val="es-ES"/>
        </w:rPr>
      </w:pPr>
      <w:bookmarkStart w:id="81" w:name="_Toc453868096"/>
      <w:r>
        <w:rPr>
          <w:lang w:val="es-ES"/>
        </w:rPr>
        <w:t>Guía de usuario</w:t>
      </w:r>
      <w:bookmarkEnd w:id="81"/>
    </w:p>
    <w:p w14:paraId="1D33EB95" w14:textId="609A83DB" w:rsidR="00312930" w:rsidRDefault="00CF384B" w:rsidP="0026576A">
      <w:pPr>
        <w:rPr>
          <w:lang w:val="es-ES"/>
        </w:rPr>
      </w:pPr>
      <w:r w:rsidRPr="00220849">
        <w:rPr>
          <w:lang w:val="es-ES"/>
        </w:rPr>
        <w:t>Requisitos para instalar y ejecutar Butler:</w:t>
      </w:r>
    </w:p>
    <w:p w14:paraId="6BE17271" w14:textId="6FB4BFD4" w:rsidR="00312930" w:rsidRDefault="00CF384B" w:rsidP="00CF384B">
      <w:pPr>
        <w:numPr>
          <w:ilvl w:val="0"/>
          <w:numId w:val="32"/>
        </w:numPr>
        <w:rPr>
          <w:lang w:val="es-ES"/>
        </w:rPr>
      </w:pPr>
      <w:r w:rsidRPr="00220849">
        <w:rPr>
          <w:lang w:val="es-ES"/>
        </w:rPr>
        <w:t xml:space="preserve">Tener instalado Java 8 </w:t>
      </w:r>
    </w:p>
    <w:p w14:paraId="42F0458C" w14:textId="46D15AAC" w:rsidR="00312930" w:rsidRDefault="00CF384B" w:rsidP="00CF26A3">
      <w:pPr>
        <w:numPr>
          <w:ilvl w:val="0"/>
          <w:numId w:val="32"/>
        </w:numPr>
        <w:rPr>
          <w:lang w:val="es-ES"/>
        </w:rPr>
      </w:pPr>
      <w:r w:rsidRPr="00220849">
        <w:rPr>
          <w:lang w:val="es-ES"/>
        </w:rPr>
        <w:t xml:space="preserve">Tener instalado </w:t>
      </w:r>
      <w:proofErr w:type="spellStart"/>
      <w:r w:rsidRPr="00220849">
        <w:rPr>
          <w:lang w:val="es-ES"/>
        </w:rPr>
        <w:t>Docker</w:t>
      </w:r>
      <w:proofErr w:type="spellEnd"/>
      <w:r w:rsidRPr="00220849">
        <w:rPr>
          <w:lang w:val="es-ES"/>
        </w:rPr>
        <w:t xml:space="preserve"> y en ejecuci</w:t>
      </w:r>
      <w:r w:rsidR="00CF26A3" w:rsidRPr="00220849">
        <w:rPr>
          <w:lang w:val="es-ES"/>
        </w:rPr>
        <w:t>ón. En un apartado de los Anexos más adelante se mostrará cómo realizar la instalación.</w:t>
      </w:r>
    </w:p>
    <w:p w14:paraId="16A8E64D" w14:textId="064B0DF4" w:rsidR="00312930" w:rsidRDefault="00CF384B" w:rsidP="00CF384B">
      <w:pPr>
        <w:rPr>
          <w:lang w:val="es-ES"/>
        </w:rPr>
      </w:pPr>
      <w:r w:rsidRPr="00220849">
        <w:rPr>
          <w:lang w:val="es-ES"/>
        </w:rPr>
        <w:t xml:space="preserve">Una vez se cumplan estos requisitos, para descargar Butler tan solo hay que descargárselo del repositorio de GitHub </w:t>
      </w:r>
      <w:hyperlink r:id="rId40" w:history="1">
        <w:r w:rsidRPr="00CA3798">
          <w:rPr>
            <w:rStyle w:val="Hipervnculo"/>
            <w:lang w:val="es-ES"/>
          </w:rPr>
          <w:t>https://github.com/Shathe/101CrawlersWeb</w:t>
        </w:r>
      </w:hyperlink>
      <w:r>
        <w:rPr>
          <w:lang w:val="es-ES"/>
        </w:rPr>
        <w:t xml:space="preserve"> </w:t>
      </w:r>
    </w:p>
    <w:p w14:paraId="6897D4AA" w14:textId="59950E0F" w:rsidR="00312930" w:rsidRDefault="00CF26A3" w:rsidP="00CF384B">
      <w:pPr>
        <w:rPr>
          <w:lang w:val="es-ES"/>
        </w:rPr>
      </w:pPr>
      <w:r>
        <w:rPr>
          <w:lang w:val="es-ES"/>
        </w:rPr>
        <w:t xml:space="preserve">La descarga se puede hacer tanto clonando el repositorio desde línea de comandos o aplicación de </w:t>
      </w:r>
      <w:proofErr w:type="spellStart"/>
      <w:r>
        <w:rPr>
          <w:lang w:val="es-ES"/>
        </w:rPr>
        <w:t>Git</w:t>
      </w:r>
      <w:proofErr w:type="spellEnd"/>
      <w:r>
        <w:rPr>
          <w:lang w:val="es-ES"/>
        </w:rPr>
        <w:t xml:space="preserve"> o desde la página web descargándolo como </w:t>
      </w:r>
      <w:r>
        <w:rPr>
          <w:i/>
          <w:lang w:val="es-ES"/>
        </w:rPr>
        <w:t>Zip.</w:t>
      </w:r>
    </w:p>
    <w:p w14:paraId="23C65C8B" w14:textId="031D7F3D" w:rsidR="00312930" w:rsidRDefault="009858EB" w:rsidP="009858EB">
      <w:pPr>
        <w:rPr>
          <w:lang w:val="es-ES"/>
        </w:rPr>
      </w:pPr>
      <w:r w:rsidRPr="00220849">
        <w:rPr>
          <w:lang w:val="es-ES"/>
        </w:rPr>
        <w:t>Para ejecutarlo, tan solo hay que ejecutar el script que está en el nivel superior del proyecto llamado butler.sh</w:t>
      </w:r>
      <w:r w:rsidR="00CF26A3" w:rsidRPr="00220849">
        <w:rPr>
          <w:lang w:val="es-ES"/>
        </w:rPr>
        <w:t>, el cual compila el proyecto, realiza los test que asegura que el proyecto funciona y ejecuta el sistema.</w:t>
      </w:r>
    </w:p>
    <w:p w14:paraId="0BD911B9" w14:textId="26D39475" w:rsidR="00312930" w:rsidRDefault="009858EB" w:rsidP="009858EB">
      <w:pPr>
        <w:rPr>
          <w:lang w:val="es-ES"/>
        </w:rPr>
      </w:pPr>
      <w:r w:rsidRPr="00220849">
        <w:rPr>
          <w:lang w:val="es-ES"/>
        </w:rPr>
        <w:t xml:space="preserve">Utilizando el fichero de configuración de ejemplo del apartado anterior, se va a mostrar </w:t>
      </w:r>
      <w:proofErr w:type="spellStart"/>
      <w:r w:rsidRPr="00220849">
        <w:rPr>
          <w:lang w:val="es-ES"/>
        </w:rPr>
        <w:t>como</w:t>
      </w:r>
      <w:proofErr w:type="spellEnd"/>
      <w:r w:rsidRPr="00220849">
        <w:rPr>
          <w:lang w:val="es-ES"/>
        </w:rPr>
        <w:t xml:space="preserve"> sería una ejecución de todos los comandos en su orden natural.</w:t>
      </w:r>
    </w:p>
    <w:p w14:paraId="440F0D4F" w14:textId="120824BC" w:rsidR="00312930" w:rsidRDefault="009858EB" w:rsidP="0026576A">
      <w:pPr>
        <w:rPr>
          <w:lang w:val="es-ES"/>
        </w:rPr>
      </w:pPr>
      <w:r w:rsidRPr="00220849">
        <w:rPr>
          <w:lang w:val="es-ES"/>
        </w:rPr>
        <w:t xml:space="preserve">Para no </w:t>
      </w:r>
      <w:r w:rsidR="00A07EB1" w:rsidRPr="00220849">
        <w:rPr>
          <w:lang w:val="es-ES"/>
        </w:rPr>
        <w:t xml:space="preserve">complicar a los usuarios en su primera toma de contacto con Butler, en este proyecto ya hay un fichero de configuración creado (el mismo con el que se va a realizar el ejemplo), llamado </w:t>
      </w:r>
      <w:proofErr w:type="spellStart"/>
      <w:r w:rsidR="00A07EB1" w:rsidRPr="00220849">
        <w:rPr>
          <w:lang w:val="es-ES"/>
        </w:rPr>
        <w:t>conf_tutorial.yml</w:t>
      </w:r>
      <w:proofErr w:type="spellEnd"/>
      <w:r w:rsidR="00A07EB1" w:rsidRPr="00220849">
        <w:rPr>
          <w:lang w:val="es-ES"/>
        </w:rPr>
        <w:t>.</w:t>
      </w:r>
    </w:p>
    <w:p w14:paraId="364426F9" w14:textId="130CCDF9" w:rsidR="00312930" w:rsidRDefault="00A07EB1" w:rsidP="00A07EB1">
      <w:pPr>
        <w:rPr>
          <w:lang w:val="es-ES"/>
        </w:rPr>
      </w:pPr>
      <w:r w:rsidRPr="00220849">
        <w:rPr>
          <w:lang w:val="es-ES"/>
        </w:rPr>
        <w:t>Una vez ejecutemos el script butler.sh se nos abrirá en la consola Butler</w:t>
      </w:r>
      <w:r w:rsidR="00CF26A3" w:rsidRPr="00220849">
        <w:rPr>
          <w:lang w:val="es-ES"/>
        </w:rPr>
        <w:t xml:space="preserve"> y nos permitirá ver los comandos disponibles a realizar a través del tabulador</w:t>
      </w:r>
      <w:r w:rsidRPr="00220849">
        <w:rPr>
          <w:lang w:val="es-ES"/>
        </w:rPr>
        <w:t>:</w:t>
      </w:r>
    </w:p>
    <w:p w14:paraId="7E1C13F6" w14:textId="181A9C17" w:rsidR="00316080" w:rsidRPr="00220849" w:rsidRDefault="00FF416D" w:rsidP="00D7508A">
      <w:pPr>
        <w:pStyle w:val="NormalWeb"/>
        <w:shd w:val="clear" w:color="auto" w:fill="FFFFFF"/>
        <w:spacing w:before="0" w:beforeAutospacing="0" w:after="240" w:afterAutospacing="0" w:line="384" w:lineRule="atLeast"/>
        <w:rPr>
          <w:rFonts w:eastAsia="MS Mincho"/>
          <w:i/>
          <w:sz w:val="32"/>
          <w:lang w:eastAsia="es-ES_tradnl"/>
        </w:rPr>
      </w:pPr>
      <w:r w:rsidRPr="00220849">
        <w:rPr>
          <w:rFonts w:eastAsia="MS Mincho"/>
          <w:i/>
          <w:noProof/>
          <w:sz w:val="32"/>
        </w:rPr>
        <w:lastRenderedPageBreak/>
        <w:drawing>
          <wp:inline distT="0" distB="0" distL="0" distR="0" wp14:anchorId="2136C6BD" wp14:editId="315C0621">
            <wp:extent cx="5394960" cy="1905000"/>
            <wp:effectExtent l="0" t="0" r="0" b="0"/>
            <wp:docPr id="13" name="Picture 13" descr="but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utl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1905000"/>
                    </a:xfrm>
                    <a:prstGeom prst="rect">
                      <a:avLst/>
                    </a:prstGeom>
                    <a:noFill/>
                    <a:ln>
                      <a:noFill/>
                    </a:ln>
                  </pic:spPr>
                </pic:pic>
              </a:graphicData>
            </a:graphic>
          </wp:inline>
        </w:drawing>
      </w:r>
      <w:r w:rsidR="00027430">
        <w:rPr>
          <w:rFonts w:cs="CMR10"/>
          <w:i/>
          <w:szCs w:val="20"/>
        </w:rPr>
        <w:t xml:space="preserve"> Figura </w:t>
      </w:r>
      <w:r w:rsidR="0067711A">
        <w:rPr>
          <w:rFonts w:cs="CMR10"/>
          <w:i/>
          <w:szCs w:val="20"/>
        </w:rPr>
        <w:t>7</w:t>
      </w:r>
      <w:r w:rsidR="00316080" w:rsidRPr="00220849">
        <w:rPr>
          <w:rFonts w:cs="CMR10"/>
          <w:i/>
          <w:szCs w:val="20"/>
        </w:rPr>
        <w:t>: Inicialización de Butler.</w:t>
      </w:r>
    </w:p>
    <w:p w14:paraId="6F97E7F6" w14:textId="454A81F4" w:rsidR="00312930" w:rsidRDefault="00A07EB1" w:rsidP="00A07EB1">
      <w:r w:rsidRPr="00220849">
        <w:t>Ahora vamos a realizar paso a paso, todos los comandos que ofrece Butler:</w:t>
      </w:r>
    </w:p>
    <w:p w14:paraId="3E0C979A" w14:textId="77777777" w:rsidR="00F530CF" w:rsidRPr="005406EA" w:rsidRDefault="00F530CF" w:rsidP="00A07EB1">
      <w:pPr>
        <w:rPr>
          <w:b/>
        </w:rPr>
      </w:pPr>
      <w:r w:rsidRPr="005406EA">
        <w:rPr>
          <w:b/>
        </w:rPr>
        <w:t>1. Ejecutar la configuración:</w:t>
      </w:r>
    </w:p>
    <w:p w14:paraId="7B347061" w14:textId="7712A7CE"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config</w:t>
      </w:r>
      <w:proofErr w:type="spellEnd"/>
      <w:r w:rsidRPr="00805C3C">
        <w:rPr>
          <w:rStyle w:val="CdigoHTML"/>
          <w:rFonts w:eastAsia="MS Mincho"/>
          <w:color w:val="333333"/>
          <w:sz w:val="24"/>
          <w:szCs w:val="24"/>
          <w:bdr w:val="none" w:sz="0" w:space="0" w:color="auto" w:frame="1"/>
        </w:rPr>
        <w:t xml:space="preserve"> --file </w:t>
      </w:r>
      <w:proofErr w:type="spellStart"/>
      <w:r w:rsidRPr="00805C3C">
        <w:rPr>
          <w:rStyle w:val="CdigoHTML"/>
          <w:rFonts w:eastAsia="MS Mincho"/>
          <w:color w:val="333333"/>
          <w:sz w:val="24"/>
          <w:szCs w:val="24"/>
          <w:bdr w:val="none" w:sz="0" w:space="0" w:color="auto" w:frame="1"/>
        </w:rPr>
        <w:t>conf_tutorial.yml</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idProject</w:t>
      </w:r>
      <w:proofErr w:type="spellEnd"/>
      <w:r w:rsidRPr="00805C3C">
        <w:rPr>
          <w:rStyle w:val="CdigoHTML"/>
          <w:rFonts w:eastAsia="MS Mincho"/>
          <w:color w:val="333333"/>
          <w:sz w:val="24"/>
          <w:szCs w:val="24"/>
          <w:bdr w:val="none" w:sz="0" w:space="0" w:color="auto" w:frame="1"/>
        </w:rPr>
        <w:t xml:space="preserve"> 5</w:t>
      </w:r>
    </w:p>
    <w:p w14:paraId="7C947711" w14:textId="77777777" w:rsidR="00F530CF" w:rsidRPr="00220849" w:rsidRDefault="00F530CF" w:rsidP="00A07EB1">
      <w:r w:rsidRPr="00220849">
        <w:t>Salida esperada:</w:t>
      </w:r>
    </w:p>
    <w:p w14:paraId="25C828E2" w14:textId="56DACC78"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configurated</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successfully</w:t>
      </w:r>
      <w:proofErr w:type="spellEnd"/>
    </w:p>
    <w:p w14:paraId="0AD53275" w14:textId="77636059" w:rsidR="00312930" w:rsidRDefault="00F530CF" w:rsidP="00A07EB1">
      <w:r w:rsidRPr="00220849">
        <w:t>En este paso el sistema validará el fichero de configuración. En el caso de que exista algún error indicará donde y cual. En caso de que todo sea correcto, creará los ficheros necesarios.</w:t>
      </w:r>
    </w:p>
    <w:p w14:paraId="7F5280C6" w14:textId="77777777" w:rsidR="00F530CF" w:rsidRPr="005406EA" w:rsidRDefault="00F530CF" w:rsidP="00A07EB1">
      <w:pPr>
        <w:rPr>
          <w:b/>
        </w:rPr>
      </w:pPr>
      <w:r w:rsidRPr="005406EA">
        <w:rPr>
          <w:b/>
        </w:rPr>
        <w:t>2. Ejecutar su construcción:</w:t>
      </w:r>
    </w:p>
    <w:p w14:paraId="2FFD6981" w14:textId="14353BEF"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build</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idProject</w:t>
      </w:r>
      <w:proofErr w:type="spellEnd"/>
      <w:r w:rsidRPr="00805C3C">
        <w:rPr>
          <w:rStyle w:val="CdigoHTML"/>
          <w:rFonts w:eastAsia="MS Mincho"/>
          <w:color w:val="333333"/>
          <w:sz w:val="24"/>
          <w:szCs w:val="24"/>
          <w:bdr w:val="none" w:sz="0" w:space="0" w:color="auto" w:frame="1"/>
        </w:rPr>
        <w:t xml:space="preserve"> 5 --</w:t>
      </w:r>
      <w:proofErr w:type="spellStart"/>
      <w:r w:rsidRPr="00805C3C">
        <w:rPr>
          <w:rStyle w:val="CdigoHTML"/>
          <w:rFonts w:eastAsia="MS Mincho"/>
          <w:color w:val="333333"/>
          <w:sz w:val="24"/>
          <w:szCs w:val="24"/>
          <w:bdr w:val="none" w:sz="0" w:space="0" w:color="auto" w:frame="1"/>
        </w:rPr>
        <w:t>imageName</w:t>
      </w:r>
      <w:proofErr w:type="spellEnd"/>
      <w:r w:rsidRPr="00805C3C">
        <w:rPr>
          <w:rStyle w:val="CdigoHTML"/>
          <w:rFonts w:eastAsia="MS Mincho"/>
          <w:color w:val="333333"/>
          <w:sz w:val="24"/>
          <w:szCs w:val="24"/>
          <w:bdr w:val="none" w:sz="0" w:space="0" w:color="auto" w:frame="1"/>
        </w:rPr>
        <w:t xml:space="preserve"> nueva</w:t>
      </w:r>
    </w:p>
    <w:p w14:paraId="1FA89629" w14:textId="77777777" w:rsidR="00F530CF" w:rsidRPr="00220849" w:rsidRDefault="00F530CF" w:rsidP="00A07EB1">
      <w:r w:rsidRPr="00220849">
        <w:t>Salida esperada:</w:t>
      </w:r>
    </w:p>
    <w:p w14:paraId="27C539C7" w14:textId="61C11F14"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Image</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built</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successfully</w:t>
      </w:r>
      <w:proofErr w:type="spellEnd"/>
    </w:p>
    <w:p w14:paraId="107E55D6" w14:textId="45AE4609" w:rsidR="00312930" w:rsidRDefault="00F530CF" w:rsidP="00A07EB1">
      <w:r w:rsidRPr="00220849">
        <w:t xml:space="preserve">En este paso, </w:t>
      </w:r>
      <w:r w:rsidR="00A07EB1" w:rsidRPr="00220849">
        <w:t xml:space="preserve">el sistema creará la imagen de </w:t>
      </w:r>
      <w:proofErr w:type="spellStart"/>
      <w:r w:rsidR="00A07EB1" w:rsidRPr="00220849">
        <w:t>D</w:t>
      </w:r>
      <w:r w:rsidRPr="00220849">
        <w:t>ocker</w:t>
      </w:r>
      <w:proofErr w:type="spellEnd"/>
      <w:r w:rsidRPr="00220849">
        <w:t xml:space="preserve"> especificada por el usuario con el sistema de </w:t>
      </w:r>
      <w:proofErr w:type="spellStart"/>
      <w:r w:rsidRPr="00220849">
        <w:t>crawling</w:t>
      </w:r>
      <w:proofErr w:type="spellEnd"/>
      <w:r w:rsidRPr="00220849">
        <w:t xml:space="preserve"> y sus configuraciones que se hayan especificado.</w:t>
      </w:r>
    </w:p>
    <w:p w14:paraId="36741A6D" w14:textId="77777777" w:rsidR="00F530CF" w:rsidRPr="005406EA" w:rsidRDefault="00F530CF" w:rsidP="00A07EB1">
      <w:pPr>
        <w:rPr>
          <w:b/>
        </w:rPr>
      </w:pPr>
      <w:r w:rsidRPr="005406EA">
        <w:rPr>
          <w:b/>
        </w:rPr>
        <w:t xml:space="preserve">3. Ejecutar el arranque de </w:t>
      </w:r>
      <w:proofErr w:type="spellStart"/>
      <w:r w:rsidRPr="005406EA">
        <w:rPr>
          <w:b/>
        </w:rPr>
        <w:t>docker</w:t>
      </w:r>
      <w:proofErr w:type="spellEnd"/>
      <w:r w:rsidRPr="005406EA">
        <w:rPr>
          <w:b/>
        </w:rPr>
        <w:t>:</w:t>
      </w:r>
    </w:p>
    <w:p w14:paraId="2AB00B09" w14:textId="23ECC53E" w:rsidR="00312930"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t>start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p>
    <w:p w14:paraId="68EA1510" w14:textId="77777777" w:rsidR="00F530CF" w:rsidRPr="00220849" w:rsidRDefault="00F530CF" w:rsidP="00A07EB1">
      <w:r w:rsidRPr="00220849">
        <w:t>Salida esperada:</w:t>
      </w:r>
    </w:p>
    <w:p w14:paraId="3EA417F6" w14:textId="36C49A41"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Container</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started</w:t>
      </w:r>
      <w:proofErr w:type="spellEnd"/>
    </w:p>
    <w:p w14:paraId="3837FAFB" w14:textId="5761C91B" w:rsidR="00312930" w:rsidRDefault="00A07EB1" w:rsidP="00A07EB1">
      <w:r w:rsidRPr="00220849">
        <w:lastRenderedPageBreak/>
        <w:t xml:space="preserve">Ahora mismo el contenedor de </w:t>
      </w:r>
      <w:proofErr w:type="spellStart"/>
      <w:r w:rsidRPr="00220849">
        <w:t>D</w:t>
      </w:r>
      <w:r w:rsidR="00F530CF" w:rsidRPr="00220849">
        <w:t>ocker</w:t>
      </w:r>
      <w:proofErr w:type="spellEnd"/>
      <w:r w:rsidR="00F530CF" w:rsidRPr="00220849">
        <w:t xml:space="preserve"> está en marcha. Solo está en marcha el sistema operativo en el contenedor, el siguiente paso es poner el </w:t>
      </w:r>
      <w:proofErr w:type="spellStart"/>
      <w:r w:rsidR="00F530CF" w:rsidRPr="00220849">
        <w:t>crawler</w:t>
      </w:r>
      <w:proofErr w:type="spellEnd"/>
      <w:r w:rsidR="00F530CF" w:rsidRPr="00220849">
        <w:t xml:space="preserve"> en marcha. En caso de que el contenedor haya sido pausado o parado, este comando servirá también para reanudarlo</w:t>
      </w:r>
      <w:r w:rsidRPr="00220849">
        <w:t>.</w:t>
      </w:r>
    </w:p>
    <w:p w14:paraId="5F196F55" w14:textId="77777777" w:rsidR="00F530CF" w:rsidRPr="00220849" w:rsidRDefault="00F530CF" w:rsidP="00A07EB1">
      <w:r w:rsidRPr="00220849">
        <w:t xml:space="preserve">4. Ejecutar el arranque del </w:t>
      </w:r>
      <w:proofErr w:type="spellStart"/>
      <w:r w:rsidRPr="00220849">
        <w:t>crawler</w:t>
      </w:r>
      <w:proofErr w:type="spellEnd"/>
      <w:r w:rsidRPr="00220849">
        <w:t>:</w:t>
      </w:r>
    </w:p>
    <w:p w14:paraId="56A43504" w14:textId="39751151" w:rsidR="00312930"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t>run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p>
    <w:p w14:paraId="41AAE53F" w14:textId="77777777" w:rsidR="00F530CF" w:rsidRPr="00220849" w:rsidRDefault="00F530CF" w:rsidP="00A07EB1">
      <w:r w:rsidRPr="00220849">
        <w:t>Salida esperada:</w:t>
      </w:r>
    </w:p>
    <w:p w14:paraId="7492BF61" w14:textId="6355772F"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Crawler</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started</w:t>
      </w:r>
      <w:proofErr w:type="spellEnd"/>
    </w:p>
    <w:p w14:paraId="3CC4DFC7" w14:textId="4565239C" w:rsidR="00312930" w:rsidRDefault="00F530CF" w:rsidP="00A07EB1">
      <w:r w:rsidRPr="00220849">
        <w:t xml:space="preserve">Ahora mismo el </w:t>
      </w:r>
      <w:proofErr w:type="spellStart"/>
      <w:r w:rsidRPr="00220849">
        <w:t>crawler</w:t>
      </w:r>
      <w:proofErr w:type="spellEnd"/>
      <w:r w:rsidRPr="00220849">
        <w:t xml:space="preserve"> está en marcha y se ejecutará las rondas que haya sido configurado o hasta que ya no tenga enlaces. Ahora ya solo hay que esperar a recopilar la información.</w:t>
      </w:r>
    </w:p>
    <w:p w14:paraId="3B0D0352" w14:textId="1DB1AE6B" w:rsidR="00312930" w:rsidRDefault="00F530CF" w:rsidP="00A07EB1">
      <w:r w:rsidRPr="005406EA">
        <w:rPr>
          <w:b/>
        </w:rPr>
        <w:t xml:space="preserve">5. Ahora tengo que esperar (o no) a que termine el </w:t>
      </w:r>
      <w:proofErr w:type="spellStart"/>
      <w:r w:rsidRPr="005406EA">
        <w:rPr>
          <w:b/>
        </w:rPr>
        <w:t>crawler</w:t>
      </w:r>
      <w:proofErr w:type="spellEnd"/>
      <w:r w:rsidRPr="005406EA">
        <w:rPr>
          <w:b/>
        </w:rPr>
        <w:t xml:space="preserve"> de ej</w:t>
      </w:r>
      <w:r w:rsidR="009A443C" w:rsidRPr="005406EA">
        <w:rPr>
          <w:b/>
        </w:rPr>
        <w:t>ecutarse, ¿Cómo lo puedo saber?</w:t>
      </w:r>
    </w:p>
    <w:p w14:paraId="6E4B94D2" w14:textId="77777777" w:rsidR="00F530CF" w:rsidRPr="00220849" w:rsidRDefault="00F530CF" w:rsidP="00A07EB1">
      <w:r w:rsidRPr="00220849">
        <w:t xml:space="preserve">Vamos a ejecutar un comando para saber información sobre el </w:t>
      </w:r>
      <w:proofErr w:type="spellStart"/>
      <w:r w:rsidRPr="00220849">
        <w:t>crawler</w:t>
      </w:r>
      <w:proofErr w:type="spellEnd"/>
    </w:p>
    <w:p w14:paraId="7D4540FE" w14:textId="095B8725" w:rsidR="00312930"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t>info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p>
    <w:p w14:paraId="7AD6EA13" w14:textId="77777777" w:rsidR="00F530CF" w:rsidRPr="00220849" w:rsidRDefault="00F530CF" w:rsidP="00A07EB1">
      <w:r w:rsidRPr="00220849">
        <w:t>Salida esperada:</w:t>
      </w:r>
    </w:p>
    <w:p w14:paraId="64DB592A" w14:textId="4A58D05F" w:rsidR="00312930" w:rsidRDefault="00F530CF" w:rsidP="00A07EB1">
      <w:pPr>
        <w:rPr>
          <w:rStyle w:val="CdigoHTML"/>
          <w:rFonts w:eastAsia="MS Mincho"/>
          <w:color w:val="333333"/>
          <w:sz w:val="24"/>
          <w:szCs w:val="24"/>
          <w:bdr w:val="none" w:sz="0" w:space="0" w:color="auto" w:frame="1"/>
        </w:rPr>
      </w:pPr>
      <w:r w:rsidRPr="00805C3C">
        <w:rPr>
          <w:rStyle w:val="CdigoHTML"/>
          <w:rFonts w:eastAsia="MS Mincho"/>
          <w:color w:val="333333"/>
          <w:sz w:val="24"/>
          <w:szCs w:val="24"/>
          <w:bdr w:val="none" w:sz="0" w:space="0" w:color="auto" w:frame="1"/>
        </w:rPr>
        <w:t>Running</w:t>
      </w:r>
    </w:p>
    <w:p w14:paraId="2D2A61A8" w14:textId="77777777" w:rsidR="00F530CF" w:rsidRPr="00220849" w:rsidRDefault="00F530CF" w:rsidP="00A07EB1">
      <w:r w:rsidRPr="00220849">
        <w:t>o el estado del contenedor</w:t>
      </w:r>
    </w:p>
    <w:p w14:paraId="4DF89B11" w14:textId="1A0DA18B" w:rsidR="00312930"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t>status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r w:rsidRPr="00805C3C">
        <w:rPr>
          <w:rStyle w:val="CdigoHTML"/>
          <w:rFonts w:eastAsia="MS Mincho"/>
          <w:color w:val="333333"/>
          <w:sz w:val="24"/>
          <w:szCs w:val="24"/>
          <w:bdr w:val="none" w:sz="0" w:space="0" w:color="auto" w:frame="1"/>
          <w:lang w:val="en-US"/>
        </w:rPr>
        <w:t xml:space="preserve"> </w:t>
      </w:r>
    </w:p>
    <w:p w14:paraId="5ED92186" w14:textId="77777777" w:rsidR="00F530CF" w:rsidRPr="00220849" w:rsidRDefault="00F530CF" w:rsidP="00A07EB1">
      <w:r w:rsidRPr="00220849">
        <w:t>Salida esperada:</w:t>
      </w:r>
    </w:p>
    <w:p w14:paraId="5561A9D9" w14:textId="159E4340" w:rsidR="00312930" w:rsidRDefault="00F530CF" w:rsidP="00A07EB1">
      <w:pPr>
        <w:rPr>
          <w:rStyle w:val="CdigoHTML"/>
          <w:rFonts w:eastAsia="MS Mincho"/>
          <w:color w:val="333333"/>
          <w:sz w:val="24"/>
          <w:szCs w:val="24"/>
          <w:bdr w:val="none" w:sz="0" w:space="0" w:color="auto" w:frame="1"/>
        </w:rPr>
      </w:pPr>
      <w:r w:rsidRPr="00805C3C">
        <w:rPr>
          <w:rStyle w:val="CdigoHTML"/>
          <w:rFonts w:eastAsia="MS Mincho"/>
          <w:color w:val="333333"/>
          <w:sz w:val="24"/>
          <w:szCs w:val="24"/>
          <w:bdr w:val="none" w:sz="0" w:space="0" w:color="auto" w:frame="1"/>
        </w:rPr>
        <w:t>Running</w:t>
      </w:r>
    </w:p>
    <w:p w14:paraId="15BA9A15" w14:textId="77777777" w:rsidR="00D7508A" w:rsidRPr="00220849" w:rsidRDefault="00F530CF" w:rsidP="00A07EB1">
      <w:r w:rsidRPr="00220849">
        <w:t>Ahora vamos a esperar unos min</w:t>
      </w:r>
      <w:r w:rsidR="00D7508A" w:rsidRPr="00220849">
        <w:t>utos a que termine [5/</w:t>
      </w:r>
      <w:r w:rsidR="00FC08D6" w:rsidRPr="00220849">
        <w:t>10 minutos</w:t>
      </w:r>
      <w:r w:rsidRPr="00220849">
        <w:t xml:space="preserve"> </w:t>
      </w:r>
      <w:r w:rsidR="00FC08D6">
        <w:t>después</w:t>
      </w:r>
      <w:r w:rsidRPr="00220849">
        <w:t>]</w:t>
      </w:r>
      <w:r w:rsidR="00D7508A" w:rsidRPr="00220849">
        <w:t xml:space="preserve"> y ejecutamos:</w:t>
      </w:r>
    </w:p>
    <w:p w14:paraId="1EBDDF66" w14:textId="10B79A12" w:rsidR="00312930"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t>finished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p>
    <w:p w14:paraId="7F0532DC" w14:textId="77777777" w:rsidR="00F530CF" w:rsidRPr="00220849" w:rsidRDefault="00F530CF" w:rsidP="00A07EB1">
      <w:r w:rsidRPr="00220849">
        <w:t>Las dos posibles salidas son:</w:t>
      </w:r>
    </w:p>
    <w:p w14:paraId="752FFF4D" w14:textId="4CFC539B"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The</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crawler</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hasn't</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finised</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yet</w:t>
      </w:r>
      <w:proofErr w:type="spellEnd"/>
    </w:p>
    <w:p w14:paraId="15AF4498" w14:textId="77777777" w:rsidR="00F530CF" w:rsidRPr="00220849" w:rsidRDefault="00F530CF" w:rsidP="00A07EB1">
      <w:r w:rsidRPr="00220849">
        <w:lastRenderedPageBreak/>
        <w:t xml:space="preserve">Si no ha acabado, como nada más ejecutarlo. </w:t>
      </w:r>
      <w:r w:rsidR="00D7508A" w:rsidRPr="00220849">
        <w:t>O,</w:t>
      </w:r>
      <w:r w:rsidRPr="00220849">
        <w:t xml:space="preserve"> por el contrario, si en mi caso, he esperado unos diez minutos</w:t>
      </w:r>
    </w:p>
    <w:p w14:paraId="4D623677" w14:textId="7B1F6BC0" w:rsidR="00312930" w:rsidRDefault="00F530CF" w:rsidP="00A07EB1">
      <w:pPr>
        <w:rPr>
          <w:rStyle w:val="CdigoHTML"/>
          <w:rFonts w:ascii="Calibri" w:eastAsia="MS Mincho" w:hAnsi="Calibri"/>
          <w:color w:val="333333"/>
          <w:sz w:val="24"/>
          <w:szCs w:val="24"/>
          <w:bdr w:val="none" w:sz="0" w:space="0" w:color="auto" w:frame="1"/>
        </w:rPr>
      </w:pPr>
      <w:r w:rsidRPr="00220849">
        <w:rPr>
          <w:rStyle w:val="CdigoHTML"/>
          <w:rFonts w:ascii="Calibri" w:eastAsia="MS Mincho" w:hAnsi="Calibri"/>
          <w:color w:val="333333"/>
          <w:sz w:val="24"/>
          <w:szCs w:val="24"/>
          <w:bdr w:val="none" w:sz="0" w:space="0" w:color="auto" w:frame="1"/>
        </w:rPr>
        <w:t xml:space="preserve">Yes, </w:t>
      </w:r>
      <w:proofErr w:type="spellStart"/>
      <w:r w:rsidRPr="00220849">
        <w:rPr>
          <w:rStyle w:val="CdigoHTML"/>
          <w:rFonts w:ascii="Calibri" w:eastAsia="MS Mincho" w:hAnsi="Calibri"/>
          <w:color w:val="333333"/>
          <w:sz w:val="24"/>
          <w:szCs w:val="24"/>
          <w:bdr w:val="none" w:sz="0" w:space="0" w:color="auto" w:frame="1"/>
        </w:rPr>
        <w:t>the</w:t>
      </w:r>
      <w:proofErr w:type="spellEnd"/>
      <w:r w:rsidRPr="00220849">
        <w:rPr>
          <w:rStyle w:val="CdigoHTML"/>
          <w:rFonts w:ascii="Calibri" w:eastAsia="MS Mincho" w:hAnsi="Calibri"/>
          <w:color w:val="333333"/>
          <w:sz w:val="24"/>
          <w:szCs w:val="24"/>
          <w:bdr w:val="none" w:sz="0" w:space="0" w:color="auto" w:frame="1"/>
        </w:rPr>
        <w:t xml:space="preserve"> </w:t>
      </w:r>
      <w:proofErr w:type="spellStart"/>
      <w:r w:rsidRPr="00220849">
        <w:rPr>
          <w:rStyle w:val="CdigoHTML"/>
          <w:rFonts w:ascii="Calibri" w:eastAsia="MS Mincho" w:hAnsi="Calibri"/>
          <w:color w:val="333333"/>
          <w:sz w:val="24"/>
          <w:szCs w:val="24"/>
          <w:bdr w:val="none" w:sz="0" w:space="0" w:color="auto" w:frame="1"/>
        </w:rPr>
        <w:t>crawler</w:t>
      </w:r>
      <w:proofErr w:type="spellEnd"/>
      <w:r w:rsidRPr="00220849">
        <w:rPr>
          <w:rStyle w:val="CdigoHTML"/>
          <w:rFonts w:ascii="Calibri" w:eastAsia="MS Mincho" w:hAnsi="Calibri"/>
          <w:color w:val="333333"/>
          <w:sz w:val="24"/>
          <w:szCs w:val="24"/>
          <w:bdr w:val="none" w:sz="0" w:space="0" w:color="auto" w:frame="1"/>
        </w:rPr>
        <w:t xml:space="preserve"> has </w:t>
      </w:r>
      <w:proofErr w:type="spellStart"/>
      <w:r w:rsidRPr="00220849">
        <w:rPr>
          <w:rStyle w:val="CdigoHTML"/>
          <w:rFonts w:ascii="Calibri" w:eastAsia="MS Mincho" w:hAnsi="Calibri"/>
          <w:color w:val="333333"/>
          <w:sz w:val="24"/>
          <w:szCs w:val="24"/>
          <w:bdr w:val="none" w:sz="0" w:space="0" w:color="auto" w:frame="1"/>
        </w:rPr>
        <w:t>finished</w:t>
      </w:r>
      <w:proofErr w:type="spellEnd"/>
    </w:p>
    <w:p w14:paraId="1AC91BED" w14:textId="77777777" w:rsidR="00F530CF" w:rsidRPr="00220849" w:rsidRDefault="00F530CF" w:rsidP="00A07EB1">
      <w:r w:rsidRPr="00220849">
        <w:t xml:space="preserve">Si quieres saber algo más sobre la información del </w:t>
      </w:r>
      <w:proofErr w:type="spellStart"/>
      <w:r w:rsidRPr="00220849">
        <w:t>crawler</w:t>
      </w:r>
      <w:proofErr w:type="spellEnd"/>
      <w:r w:rsidRPr="00220849">
        <w:t>, también puedes probar con esto:</w:t>
      </w:r>
    </w:p>
    <w:p w14:paraId="4BD0590F" w14:textId="5BD65DF6" w:rsidR="00312930" w:rsidRDefault="00F530CF" w:rsidP="00A07EB1">
      <w:pPr>
        <w:rPr>
          <w:rStyle w:val="CdigoHTML"/>
          <w:rFonts w:eastAsia="MS Mincho"/>
          <w:color w:val="333333"/>
          <w:sz w:val="24"/>
          <w:szCs w:val="24"/>
          <w:bdr w:val="none" w:sz="0" w:space="0" w:color="auto" w:frame="1"/>
          <w:lang w:val="en-US"/>
        </w:rPr>
      </w:pPr>
      <w:proofErr w:type="spellStart"/>
      <w:r w:rsidRPr="00805C3C">
        <w:rPr>
          <w:rStyle w:val="CdigoHTML"/>
          <w:rFonts w:eastAsia="MS Mincho"/>
          <w:color w:val="333333"/>
          <w:sz w:val="24"/>
          <w:szCs w:val="24"/>
          <w:bdr w:val="none" w:sz="0" w:space="0" w:color="auto" w:frame="1"/>
          <w:lang w:val="en-US"/>
        </w:rPr>
        <w:t>runningStatus</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r w:rsidRPr="00805C3C">
        <w:rPr>
          <w:rStyle w:val="CdigoHTML"/>
          <w:rFonts w:eastAsia="MS Mincho"/>
          <w:color w:val="333333"/>
          <w:sz w:val="24"/>
          <w:szCs w:val="24"/>
          <w:bdr w:val="none" w:sz="0" w:space="0" w:color="auto" w:frame="1"/>
          <w:lang w:val="en-US"/>
        </w:rPr>
        <w:t xml:space="preserve"> </w:t>
      </w:r>
    </w:p>
    <w:p w14:paraId="65EFF8A6" w14:textId="77777777" w:rsidR="00F530CF" w:rsidRPr="002110A0" w:rsidRDefault="00F530CF" w:rsidP="00A07EB1">
      <w:pPr>
        <w:rPr>
          <w:lang w:val="en-US"/>
        </w:rPr>
      </w:pPr>
      <w:proofErr w:type="spellStart"/>
      <w:r w:rsidRPr="002110A0">
        <w:rPr>
          <w:lang w:val="en-US"/>
        </w:rPr>
        <w:t>Salida</w:t>
      </w:r>
      <w:proofErr w:type="spellEnd"/>
      <w:r w:rsidRPr="002110A0">
        <w:rPr>
          <w:lang w:val="en-US"/>
        </w:rPr>
        <w:t xml:space="preserve"> </w:t>
      </w:r>
      <w:proofErr w:type="spellStart"/>
      <w:r w:rsidRPr="002110A0">
        <w:rPr>
          <w:lang w:val="en-US"/>
        </w:rPr>
        <w:t>esperada</w:t>
      </w:r>
      <w:proofErr w:type="spellEnd"/>
      <w:r w:rsidRPr="002110A0">
        <w:rPr>
          <w:lang w:val="en-US"/>
        </w:rPr>
        <w:t>:</w:t>
      </w:r>
    </w:p>
    <w:p w14:paraId="12F56886" w14:textId="1E858015" w:rsidR="00312930"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t xml:space="preserve">Fetched links: 2, </w:t>
      </w:r>
      <w:proofErr w:type="spellStart"/>
      <w:r w:rsidRPr="00805C3C">
        <w:rPr>
          <w:rStyle w:val="CdigoHTML"/>
          <w:rFonts w:eastAsia="MS Mincho"/>
          <w:color w:val="333333"/>
          <w:sz w:val="24"/>
          <w:szCs w:val="24"/>
          <w:bdr w:val="none" w:sz="0" w:space="0" w:color="auto" w:frame="1"/>
          <w:lang w:val="en-US"/>
        </w:rPr>
        <w:t>unfetched</w:t>
      </w:r>
      <w:proofErr w:type="spellEnd"/>
      <w:r w:rsidRPr="00805C3C">
        <w:rPr>
          <w:rStyle w:val="CdigoHTML"/>
          <w:rFonts w:eastAsia="MS Mincho"/>
          <w:color w:val="333333"/>
          <w:sz w:val="24"/>
          <w:szCs w:val="24"/>
          <w:bdr w:val="none" w:sz="0" w:space="0" w:color="auto" w:frame="1"/>
          <w:lang w:val="en-US"/>
        </w:rPr>
        <w:t xml:space="preserve"> links: 170, rounds: </w:t>
      </w:r>
      <w:r w:rsidR="00D7508A" w:rsidRPr="00805C3C">
        <w:rPr>
          <w:rStyle w:val="CdigoHTML"/>
          <w:rFonts w:eastAsia="MS Mincho"/>
          <w:color w:val="333333"/>
          <w:sz w:val="24"/>
          <w:szCs w:val="24"/>
          <w:bdr w:val="none" w:sz="0" w:space="0" w:color="auto" w:frame="1"/>
          <w:lang w:val="en-US"/>
        </w:rPr>
        <w:t>½</w:t>
      </w:r>
    </w:p>
    <w:p w14:paraId="6BB78883" w14:textId="53F20918" w:rsidR="00312930" w:rsidRDefault="00F530CF" w:rsidP="00A07EB1">
      <w:r w:rsidRPr="00220849">
        <w:t xml:space="preserve">Esto significa que el </w:t>
      </w:r>
      <w:proofErr w:type="spellStart"/>
      <w:r w:rsidRPr="00220849">
        <w:t>crawler</w:t>
      </w:r>
      <w:proofErr w:type="spellEnd"/>
      <w:r w:rsidRPr="00220849">
        <w:t xml:space="preserve"> lleva 1 de 2 rondas realizadas, que ha recopilado información de 2 links y </w:t>
      </w:r>
      <w:r w:rsidR="00D7508A" w:rsidRPr="00220849">
        <w:t>que,</w:t>
      </w:r>
      <w:r w:rsidRPr="00220849">
        <w:t xml:space="preserve"> en la siguiente ronda, valorará extraer información de 170 links.</w:t>
      </w:r>
    </w:p>
    <w:p w14:paraId="211E2797" w14:textId="353C6904" w:rsidR="00312930" w:rsidRDefault="00F530CF" w:rsidP="00A07EB1">
      <w:r w:rsidRPr="005406EA">
        <w:rPr>
          <w:b/>
        </w:rPr>
        <w:t>6.Extraer la información:</w:t>
      </w:r>
    </w:p>
    <w:p w14:paraId="01589897" w14:textId="77777777" w:rsidR="00F530CF" w:rsidRPr="00220849" w:rsidRDefault="00F530CF" w:rsidP="00A07EB1">
      <w:r w:rsidRPr="00220849">
        <w:t>Lo primero de todo, hay que tener en cuenta que antes de poder buscar, hay que indexar la información. Como hemos elegido "</w:t>
      </w:r>
      <w:proofErr w:type="spellStart"/>
      <w:r w:rsidRPr="00220849">
        <w:t>extraction</w:t>
      </w:r>
      <w:proofErr w:type="spellEnd"/>
      <w:r w:rsidRPr="00220849">
        <w:t xml:space="preserve">: round" se irá actualizando el índice solo, </w:t>
      </w:r>
      <w:r w:rsidR="00D7508A" w:rsidRPr="00220849">
        <w:t>pero,</w:t>
      </w:r>
      <w:r w:rsidRPr="00220849">
        <w:t xml:space="preserve"> de todas formas, podemos hacerlo manualmente.</w:t>
      </w:r>
    </w:p>
    <w:p w14:paraId="1CE18B79" w14:textId="2B1FE57F" w:rsidR="00312930"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t>index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p>
    <w:p w14:paraId="4BC1A080" w14:textId="77777777" w:rsidR="00F530CF" w:rsidRPr="00220849" w:rsidRDefault="00D7508A" w:rsidP="00A07EB1">
      <w:r w:rsidRPr="00220849">
        <w:t>Salida esperada</w:t>
      </w:r>
      <w:r w:rsidR="00F530CF" w:rsidRPr="00220849">
        <w:t>:</w:t>
      </w:r>
    </w:p>
    <w:p w14:paraId="13B05C9A" w14:textId="732C3F4B"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Indexed</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correctly</w:t>
      </w:r>
      <w:proofErr w:type="spellEnd"/>
    </w:p>
    <w:p w14:paraId="4FE78EF2" w14:textId="77777777" w:rsidR="00F530CF" w:rsidRPr="00220849" w:rsidRDefault="00F530CF" w:rsidP="00A07EB1">
      <w:r w:rsidRPr="00220849">
        <w:t>Y ahora para realizar una búsqueda tan solo tenemos que hacer esto:</w:t>
      </w:r>
    </w:p>
    <w:p w14:paraId="6FDD49E6" w14:textId="230FFD7D" w:rsidR="00312930"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t>search --query '</w:t>
      </w:r>
      <w:proofErr w:type="spellStart"/>
      <w:r w:rsidRPr="00805C3C">
        <w:rPr>
          <w:rStyle w:val="CdigoHTML"/>
          <w:rFonts w:eastAsia="MS Mincho"/>
          <w:color w:val="333333"/>
          <w:sz w:val="24"/>
          <w:szCs w:val="24"/>
          <w:bdr w:val="none" w:sz="0" w:space="0" w:color="auto" w:frame="1"/>
          <w:lang w:val="en-US"/>
        </w:rPr>
        <w:t>unizar</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universidad</w:t>
      </w:r>
      <w:proofErr w:type="spellEnd"/>
      <w:r w:rsidR="00795D1D" w:rsidRPr="00805C3C">
        <w:rPr>
          <w:rStyle w:val="CdigoHTML"/>
          <w:rFonts w:eastAsia="MS Mincho"/>
          <w:color w:val="333333"/>
          <w:sz w:val="24"/>
          <w:szCs w:val="24"/>
          <w:bdr w:val="none" w:sz="0" w:space="0" w:color="auto" w:frame="1"/>
          <w:lang w:val="en-US"/>
        </w:rPr>
        <w:t>’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r w:rsidRPr="00805C3C">
        <w:rPr>
          <w:rStyle w:val="CdigoHTML"/>
          <w:rFonts w:eastAsia="MS Mincho"/>
          <w:color w:val="333333"/>
          <w:sz w:val="24"/>
          <w:szCs w:val="24"/>
          <w:bdr w:val="none" w:sz="0" w:space="0" w:color="auto" w:frame="1"/>
          <w:lang w:val="en-US"/>
        </w:rPr>
        <w:t xml:space="preserve"> --top 5</w:t>
      </w:r>
    </w:p>
    <w:p w14:paraId="1F625D35" w14:textId="77777777" w:rsidR="00D7508A" w:rsidRPr="00D7508A" w:rsidRDefault="00D7508A" w:rsidP="00D7508A">
      <w:r w:rsidRPr="00D7508A">
        <w:t>Salida esperada:</w:t>
      </w:r>
    </w:p>
    <w:p w14:paraId="1B9E7347" w14:textId="77777777" w:rsidR="00F530CF" w:rsidRPr="00805C3C" w:rsidRDefault="00F530CF" w:rsidP="00A07EB1">
      <w:pPr>
        <w:rPr>
          <w:rStyle w:val="CdigoHTML"/>
          <w:rFonts w:eastAsia="MS Mincho"/>
          <w:color w:val="333333"/>
          <w:sz w:val="24"/>
          <w:szCs w:val="24"/>
          <w:bdr w:val="none" w:sz="0" w:space="0" w:color="auto" w:frame="1"/>
        </w:rPr>
      </w:pPr>
      <w:r w:rsidRPr="00805C3C">
        <w:rPr>
          <w:rStyle w:val="CdigoHTML"/>
          <w:rFonts w:eastAsia="MS Mincho"/>
          <w:color w:val="333333"/>
          <w:sz w:val="24"/>
          <w:szCs w:val="24"/>
          <w:bdr w:val="none" w:sz="0" w:space="0" w:color="auto" w:frame="1"/>
        </w:rPr>
        <w:t xml:space="preserve">58 total </w:t>
      </w:r>
      <w:proofErr w:type="spellStart"/>
      <w:r w:rsidRPr="00805C3C">
        <w:rPr>
          <w:rStyle w:val="CdigoHTML"/>
          <w:rFonts w:eastAsia="MS Mincho"/>
          <w:color w:val="333333"/>
          <w:sz w:val="24"/>
          <w:szCs w:val="24"/>
          <w:bdr w:val="none" w:sz="0" w:space="0" w:color="auto" w:frame="1"/>
        </w:rPr>
        <w:t>matching</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documents</w:t>
      </w:r>
      <w:proofErr w:type="spellEnd"/>
    </w:p>
    <w:p w14:paraId="28B92709" w14:textId="77777777" w:rsidR="00F530CF" w:rsidRPr="00805C3C" w:rsidRDefault="00F530CF" w:rsidP="00A07EB1">
      <w:pPr>
        <w:rPr>
          <w:rStyle w:val="CdigoHTML"/>
          <w:rFonts w:eastAsia="MS Mincho"/>
          <w:color w:val="333333"/>
          <w:sz w:val="24"/>
          <w:szCs w:val="24"/>
          <w:bdr w:val="none" w:sz="0" w:space="0" w:color="auto" w:frame="1"/>
        </w:rPr>
      </w:pPr>
      <w:r w:rsidRPr="00805C3C">
        <w:rPr>
          <w:rStyle w:val="CdigoHTML"/>
          <w:rFonts w:eastAsia="MS Mincho"/>
          <w:color w:val="333333"/>
          <w:sz w:val="24"/>
          <w:szCs w:val="24"/>
          <w:bdr w:val="none" w:sz="0" w:space="0" w:color="auto" w:frame="1"/>
        </w:rPr>
        <w:t>http://paper.li/CatedrasUnizar/1361728396</w:t>
      </w:r>
    </w:p>
    <w:p w14:paraId="621B5F9B" w14:textId="77777777" w:rsidR="00F530CF" w:rsidRPr="00805C3C" w:rsidRDefault="00F530CF" w:rsidP="00A07EB1">
      <w:pPr>
        <w:rPr>
          <w:rStyle w:val="CdigoHTML"/>
          <w:rFonts w:eastAsia="MS Mincho"/>
          <w:color w:val="333333"/>
          <w:sz w:val="24"/>
          <w:szCs w:val="24"/>
          <w:bdr w:val="none" w:sz="0" w:space="0" w:color="auto" w:frame="1"/>
        </w:rPr>
      </w:pPr>
      <w:r w:rsidRPr="00805C3C">
        <w:rPr>
          <w:rStyle w:val="CdigoHTML"/>
          <w:rFonts w:eastAsia="MS Mincho"/>
          <w:color w:val="333333"/>
          <w:sz w:val="24"/>
          <w:szCs w:val="24"/>
          <w:bdr w:val="none" w:sz="0" w:space="0" w:color="auto" w:frame="1"/>
        </w:rPr>
        <w:t>https://twitter.com/unizar</w:t>
      </w:r>
    </w:p>
    <w:p w14:paraId="4F2FA742" w14:textId="77777777" w:rsidR="00F530CF" w:rsidRPr="00805C3C" w:rsidRDefault="00F530CF" w:rsidP="00A07EB1">
      <w:pPr>
        <w:rPr>
          <w:rStyle w:val="CdigoHTML"/>
          <w:rFonts w:eastAsia="MS Mincho"/>
          <w:color w:val="333333"/>
          <w:sz w:val="24"/>
          <w:szCs w:val="24"/>
          <w:bdr w:val="none" w:sz="0" w:space="0" w:color="auto" w:frame="1"/>
        </w:rPr>
      </w:pPr>
      <w:r w:rsidRPr="00805C3C">
        <w:rPr>
          <w:rStyle w:val="CdigoHTML"/>
          <w:rFonts w:eastAsia="MS Mincho"/>
          <w:color w:val="333333"/>
          <w:sz w:val="24"/>
          <w:szCs w:val="24"/>
          <w:bdr w:val="none" w:sz="0" w:space="0" w:color="auto" w:frame="1"/>
        </w:rPr>
        <w:t>https://twitter.com/EINAunizar</w:t>
      </w:r>
    </w:p>
    <w:p w14:paraId="723062AB" w14:textId="77777777" w:rsidR="00F530CF" w:rsidRPr="00805C3C" w:rsidRDefault="00F530CF" w:rsidP="00A07EB1">
      <w:pPr>
        <w:rPr>
          <w:rStyle w:val="CdigoHTML"/>
          <w:rFonts w:eastAsia="MS Mincho"/>
          <w:color w:val="333333"/>
          <w:sz w:val="24"/>
          <w:szCs w:val="24"/>
          <w:bdr w:val="none" w:sz="0" w:space="0" w:color="auto" w:frame="1"/>
        </w:rPr>
      </w:pPr>
      <w:r w:rsidRPr="00805C3C">
        <w:rPr>
          <w:rStyle w:val="CdigoHTML"/>
          <w:rFonts w:eastAsia="MS Mincho"/>
          <w:color w:val="333333"/>
          <w:sz w:val="24"/>
          <w:szCs w:val="24"/>
          <w:bdr w:val="none" w:sz="0" w:space="0" w:color="auto" w:frame="1"/>
        </w:rPr>
        <w:t>http://paper.li/OTRI_Unizar/1374046234</w:t>
      </w:r>
    </w:p>
    <w:p w14:paraId="45463634" w14:textId="77777777" w:rsidR="00F530CF" w:rsidRPr="00805C3C"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lastRenderedPageBreak/>
        <w:t>http://www.unizar.es/</w:t>
      </w:r>
    </w:p>
    <w:p w14:paraId="1768E11C" w14:textId="3C18A50A" w:rsidR="00312930" w:rsidRDefault="00F530CF" w:rsidP="00A07EB1">
      <w:pPr>
        <w:rPr>
          <w:rStyle w:val="CdigoHTML"/>
          <w:rFonts w:eastAsia="MS Mincho"/>
          <w:color w:val="333333"/>
          <w:sz w:val="24"/>
          <w:szCs w:val="24"/>
          <w:bdr w:val="none" w:sz="0" w:space="0" w:color="auto" w:frame="1"/>
          <w:lang w:val="en-US"/>
        </w:rPr>
      </w:pPr>
      <w:r w:rsidRPr="00805C3C">
        <w:rPr>
          <w:rStyle w:val="CdigoHTML"/>
          <w:rFonts w:eastAsia="MS Mincho"/>
          <w:color w:val="333333"/>
          <w:sz w:val="24"/>
          <w:szCs w:val="24"/>
          <w:bdr w:val="none" w:sz="0" w:space="0" w:color="auto" w:frame="1"/>
          <w:lang w:val="en-US"/>
        </w:rPr>
        <w:t>Results shown</w:t>
      </w:r>
    </w:p>
    <w:p w14:paraId="2D90C005" w14:textId="0904202E" w:rsidR="00312930" w:rsidRDefault="00F530CF" w:rsidP="00A07EB1">
      <w:r w:rsidRPr="00220849">
        <w:t xml:space="preserve">Los resultados están ordenados de mayor a menos importancia respecto a nuestra búsqueda. Podemos especificar incluso el máximo de resultados que queremos ver en la consola. Si no lo hacemos, nos devolverá todos los resultados. </w:t>
      </w:r>
      <w:r w:rsidR="00D7508A" w:rsidRPr="00220849">
        <w:t>Además,</w:t>
      </w:r>
      <w:r w:rsidRPr="00220849">
        <w:t xml:space="preserve"> el sistema creará un documento con todos los resultados.</w:t>
      </w:r>
    </w:p>
    <w:p w14:paraId="3BA687FE" w14:textId="77777777" w:rsidR="00F530CF" w:rsidRPr="00220849" w:rsidRDefault="00F530CF" w:rsidP="00A07EB1">
      <w:r w:rsidRPr="00220849">
        <w:t>Comandos útiles pero prescindibles:</w:t>
      </w:r>
    </w:p>
    <w:p w14:paraId="7EBBE1DA" w14:textId="77777777" w:rsidR="00F530CF" w:rsidRPr="00220849" w:rsidRDefault="00F530CF" w:rsidP="00A07EB1">
      <w:r w:rsidRPr="00220849">
        <w:t xml:space="preserve">Si en algún momento quiero parar la ejecución del </w:t>
      </w:r>
      <w:proofErr w:type="spellStart"/>
      <w:r w:rsidRPr="00220849">
        <w:t>crawler</w:t>
      </w:r>
      <w:proofErr w:type="spellEnd"/>
      <w:r w:rsidRPr="00220849">
        <w:t xml:space="preserve"> tan solo tengo que ejecutar:</w:t>
      </w:r>
    </w:p>
    <w:p w14:paraId="25235948" w14:textId="5B852540" w:rsidR="00312930" w:rsidRDefault="00F530CF" w:rsidP="00A07EB1">
      <w:pPr>
        <w:rPr>
          <w:rStyle w:val="CdigoHTML"/>
          <w:rFonts w:eastAsia="MS Mincho"/>
          <w:color w:val="333333"/>
          <w:sz w:val="24"/>
          <w:szCs w:val="24"/>
          <w:bdr w:val="none" w:sz="0" w:space="0" w:color="auto" w:frame="1"/>
          <w:lang w:val="en-US"/>
        </w:rPr>
      </w:pPr>
      <w:proofErr w:type="spellStart"/>
      <w:r w:rsidRPr="00805C3C">
        <w:rPr>
          <w:rStyle w:val="CdigoHTML"/>
          <w:rFonts w:eastAsia="MS Mincho"/>
          <w:color w:val="333333"/>
          <w:sz w:val="24"/>
          <w:szCs w:val="24"/>
          <w:bdr w:val="none" w:sz="0" w:space="0" w:color="auto" w:frame="1"/>
          <w:lang w:val="en-US"/>
        </w:rPr>
        <w:t>stopCrawl</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p>
    <w:p w14:paraId="3AA508ED" w14:textId="77777777" w:rsidR="00F530CF" w:rsidRPr="00220849" w:rsidRDefault="00F530CF" w:rsidP="00A07EB1">
      <w:r w:rsidRPr="00220849">
        <w:t>Salida esperada:</w:t>
      </w:r>
    </w:p>
    <w:p w14:paraId="5824F459" w14:textId="0EA6A6AE" w:rsidR="00312930" w:rsidRDefault="00F530CF" w:rsidP="00A07EB1">
      <w:pPr>
        <w:rPr>
          <w:rStyle w:val="CdigoHTML"/>
          <w:rFonts w:eastAsia="MS Mincho"/>
          <w:color w:val="333333"/>
          <w:sz w:val="24"/>
          <w:szCs w:val="24"/>
          <w:bdr w:val="none" w:sz="0" w:space="0" w:color="auto" w:frame="1"/>
        </w:rPr>
      </w:pPr>
      <w:r w:rsidRPr="00805C3C">
        <w:rPr>
          <w:rStyle w:val="CdigoHTML"/>
          <w:rFonts w:eastAsia="MS Mincho"/>
          <w:color w:val="333333"/>
          <w:sz w:val="24"/>
          <w:szCs w:val="24"/>
          <w:bdr w:val="none" w:sz="0" w:space="0" w:color="auto" w:frame="1"/>
        </w:rPr>
        <w:t xml:space="preserve">Crawl </w:t>
      </w:r>
      <w:proofErr w:type="spellStart"/>
      <w:r w:rsidRPr="00805C3C">
        <w:rPr>
          <w:rStyle w:val="CdigoHTML"/>
          <w:rFonts w:eastAsia="MS Mincho"/>
          <w:color w:val="333333"/>
          <w:sz w:val="24"/>
          <w:szCs w:val="24"/>
          <w:bdr w:val="none" w:sz="0" w:space="0" w:color="auto" w:frame="1"/>
        </w:rPr>
        <w:t>stopped</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correctly</w:t>
      </w:r>
      <w:proofErr w:type="spellEnd"/>
    </w:p>
    <w:p w14:paraId="2E3277C1" w14:textId="77777777" w:rsidR="00F530CF" w:rsidRPr="00220849" w:rsidRDefault="00F530CF" w:rsidP="00A07EB1">
      <w:r w:rsidRPr="00220849">
        <w:t xml:space="preserve">Si quiero parar el contenedor </w:t>
      </w:r>
      <w:r w:rsidR="00D7508A" w:rsidRPr="00220849">
        <w:t>porque,</w:t>
      </w:r>
      <w:r w:rsidRPr="00220849">
        <w:t xml:space="preserve"> por ejemplo, quiero pararlo para eliminarlo, tan solo tengo que ejecutar:</w:t>
      </w:r>
    </w:p>
    <w:p w14:paraId="1CBEE854" w14:textId="1D18B4D6" w:rsidR="00312930" w:rsidRDefault="00F530CF" w:rsidP="00A07EB1">
      <w:pPr>
        <w:rPr>
          <w:rStyle w:val="CdigoHTML"/>
          <w:rFonts w:eastAsia="MS Mincho"/>
          <w:color w:val="333333"/>
          <w:sz w:val="24"/>
          <w:szCs w:val="24"/>
          <w:bdr w:val="none" w:sz="0" w:space="0" w:color="auto" w:frame="1"/>
          <w:lang w:val="en-US"/>
        </w:rPr>
      </w:pPr>
      <w:proofErr w:type="spellStart"/>
      <w:r w:rsidRPr="00805C3C">
        <w:rPr>
          <w:rStyle w:val="CdigoHTML"/>
          <w:rFonts w:eastAsia="MS Mincho"/>
          <w:color w:val="333333"/>
          <w:sz w:val="24"/>
          <w:szCs w:val="24"/>
          <w:bdr w:val="none" w:sz="0" w:space="0" w:color="auto" w:frame="1"/>
          <w:lang w:val="en-US"/>
        </w:rPr>
        <w:t>stopContainer</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p>
    <w:p w14:paraId="47D4A294" w14:textId="77777777" w:rsidR="00F530CF" w:rsidRPr="00220849" w:rsidRDefault="00F530CF" w:rsidP="00A07EB1">
      <w:r w:rsidRPr="00220849">
        <w:t>Salida esperada:</w:t>
      </w:r>
    </w:p>
    <w:p w14:paraId="62E3AADE" w14:textId="02DA0442"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Container</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stopped</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correctly</w:t>
      </w:r>
      <w:proofErr w:type="spellEnd"/>
    </w:p>
    <w:p w14:paraId="18CFF004" w14:textId="77777777" w:rsidR="00F530CF" w:rsidRPr="00220849" w:rsidRDefault="00F530CF" w:rsidP="00A07EB1">
      <w:r w:rsidRPr="00220849">
        <w:t xml:space="preserve">Esto sirve para poder eliminarlo, cuando el </w:t>
      </w:r>
      <w:proofErr w:type="spellStart"/>
      <w:r w:rsidRPr="00220849">
        <w:t>crawler</w:t>
      </w:r>
      <w:proofErr w:type="spellEnd"/>
      <w:r w:rsidRPr="00220849">
        <w:t xml:space="preserve"> haya terminado y ya no se necesite gastar recursos</w:t>
      </w:r>
      <w:r w:rsidR="00D7508A" w:rsidRPr="00220849">
        <w:t xml:space="preserve"> de procesador y memoria RAM</w:t>
      </w:r>
      <w:r w:rsidRPr="00220849">
        <w:t>.</w:t>
      </w:r>
    </w:p>
    <w:p w14:paraId="7C3787CA" w14:textId="77777777" w:rsidR="00F530CF" w:rsidRPr="00220849" w:rsidRDefault="00F530CF" w:rsidP="00A07EB1">
      <w:r w:rsidRPr="00220849">
        <w:t xml:space="preserve">Si quiero pausar el contenedor </w:t>
      </w:r>
      <w:r w:rsidR="00D7508A" w:rsidRPr="00220849">
        <w:t>porque,</w:t>
      </w:r>
      <w:r w:rsidRPr="00220849">
        <w:t xml:space="preserve"> por ejemplo, no quiero que avance de momento o no quiero gastar recursos, ejecuto:</w:t>
      </w:r>
    </w:p>
    <w:p w14:paraId="531EE402" w14:textId="7B56ED61" w:rsidR="00312930" w:rsidRDefault="00F530CF" w:rsidP="00A07EB1">
      <w:pPr>
        <w:rPr>
          <w:rStyle w:val="CdigoHTML"/>
          <w:rFonts w:eastAsia="MS Mincho"/>
          <w:color w:val="333333"/>
          <w:sz w:val="24"/>
          <w:szCs w:val="24"/>
          <w:bdr w:val="none" w:sz="0" w:space="0" w:color="auto" w:frame="1"/>
          <w:lang w:val="en-US"/>
        </w:rPr>
      </w:pPr>
      <w:proofErr w:type="spellStart"/>
      <w:r w:rsidRPr="00805C3C">
        <w:rPr>
          <w:rStyle w:val="CdigoHTML"/>
          <w:rFonts w:eastAsia="MS Mincho"/>
          <w:color w:val="333333"/>
          <w:sz w:val="24"/>
          <w:szCs w:val="24"/>
          <w:bdr w:val="none" w:sz="0" w:space="0" w:color="auto" w:frame="1"/>
          <w:lang w:val="en-US"/>
        </w:rPr>
        <w:t>pauseContainer</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p>
    <w:p w14:paraId="1B42E999" w14:textId="77777777" w:rsidR="00F530CF" w:rsidRPr="00220849" w:rsidRDefault="00F530CF" w:rsidP="00A07EB1">
      <w:r w:rsidRPr="00220849">
        <w:t>Salida esperada:</w:t>
      </w:r>
    </w:p>
    <w:p w14:paraId="631E0700" w14:textId="621D7C48"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Container</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paused</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correctly</w:t>
      </w:r>
      <w:proofErr w:type="spellEnd"/>
    </w:p>
    <w:p w14:paraId="33139988" w14:textId="77777777" w:rsidR="00F530CF" w:rsidRPr="00220849" w:rsidRDefault="00F530CF" w:rsidP="00A07EB1">
      <w:r w:rsidRPr="00220849">
        <w:t>Si quiero borrar el contenedor tan solo tengo que ejecutar:</w:t>
      </w:r>
    </w:p>
    <w:p w14:paraId="11FF88E2" w14:textId="4A7C0F77" w:rsidR="00312930" w:rsidRDefault="00F530CF" w:rsidP="00A07EB1">
      <w:pPr>
        <w:rPr>
          <w:rStyle w:val="CdigoHTML"/>
          <w:rFonts w:eastAsia="MS Mincho"/>
          <w:color w:val="333333"/>
          <w:sz w:val="24"/>
          <w:szCs w:val="24"/>
          <w:bdr w:val="none" w:sz="0" w:space="0" w:color="auto" w:frame="1"/>
          <w:lang w:val="en-US"/>
        </w:rPr>
      </w:pPr>
      <w:proofErr w:type="spellStart"/>
      <w:r w:rsidRPr="00805C3C">
        <w:rPr>
          <w:rStyle w:val="CdigoHTML"/>
          <w:rFonts w:eastAsia="MS Mincho"/>
          <w:color w:val="333333"/>
          <w:sz w:val="24"/>
          <w:szCs w:val="24"/>
          <w:bdr w:val="none" w:sz="0" w:space="0" w:color="auto" w:frame="1"/>
          <w:lang w:val="en-US"/>
        </w:rPr>
        <w:t>deleteContainer</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containerName</w:t>
      </w:r>
      <w:proofErr w:type="spellEnd"/>
      <w:r w:rsidRPr="00805C3C">
        <w:rPr>
          <w:rStyle w:val="CdigoHTML"/>
          <w:rFonts w:eastAsia="MS Mincho"/>
          <w:color w:val="333333"/>
          <w:sz w:val="24"/>
          <w:szCs w:val="24"/>
          <w:bdr w:val="none" w:sz="0" w:space="0" w:color="auto" w:frame="1"/>
          <w:lang w:val="en-US"/>
        </w:rPr>
        <w:t xml:space="preserve"> container --</w:t>
      </w:r>
      <w:proofErr w:type="spellStart"/>
      <w:r w:rsidRPr="00805C3C">
        <w:rPr>
          <w:rStyle w:val="CdigoHTML"/>
          <w:rFonts w:eastAsia="MS Mincho"/>
          <w:color w:val="333333"/>
          <w:sz w:val="24"/>
          <w:szCs w:val="24"/>
          <w:bdr w:val="none" w:sz="0" w:space="0" w:color="auto" w:frame="1"/>
          <w:lang w:val="en-US"/>
        </w:rPr>
        <w:t>idProject</w:t>
      </w:r>
      <w:proofErr w:type="spellEnd"/>
      <w:r w:rsidRPr="00805C3C">
        <w:rPr>
          <w:rStyle w:val="CdigoHTML"/>
          <w:rFonts w:eastAsia="MS Mincho"/>
          <w:color w:val="333333"/>
          <w:sz w:val="24"/>
          <w:szCs w:val="24"/>
          <w:bdr w:val="none" w:sz="0" w:space="0" w:color="auto" w:frame="1"/>
          <w:lang w:val="en-US"/>
        </w:rPr>
        <w:t xml:space="preserve"> 5 --</w:t>
      </w:r>
      <w:proofErr w:type="spellStart"/>
      <w:r w:rsidRPr="00805C3C">
        <w:rPr>
          <w:rStyle w:val="CdigoHTML"/>
          <w:rFonts w:eastAsia="MS Mincho"/>
          <w:color w:val="333333"/>
          <w:sz w:val="24"/>
          <w:szCs w:val="24"/>
          <w:bdr w:val="none" w:sz="0" w:space="0" w:color="auto" w:frame="1"/>
          <w:lang w:val="en-US"/>
        </w:rPr>
        <w:t>imageName</w:t>
      </w:r>
      <w:proofErr w:type="spellEnd"/>
      <w:r w:rsidRPr="00805C3C">
        <w:rPr>
          <w:rStyle w:val="CdigoHTML"/>
          <w:rFonts w:eastAsia="MS Mincho"/>
          <w:color w:val="333333"/>
          <w:sz w:val="24"/>
          <w:szCs w:val="24"/>
          <w:bdr w:val="none" w:sz="0" w:space="0" w:color="auto" w:frame="1"/>
          <w:lang w:val="en-US"/>
        </w:rPr>
        <w:t xml:space="preserve"> </w:t>
      </w:r>
      <w:proofErr w:type="spellStart"/>
      <w:r w:rsidRPr="00805C3C">
        <w:rPr>
          <w:rStyle w:val="CdigoHTML"/>
          <w:rFonts w:eastAsia="MS Mincho"/>
          <w:color w:val="333333"/>
          <w:sz w:val="24"/>
          <w:szCs w:val="24"/>
          <w:bdr w:val="none" w:sz="0" w:space="0" w:color="auto" w:frame="1"/>
          <w:lang w:val="en-US"/>
        </w:rPr>
        <w:t>nueva</w:t>
      </w:r>
      <w:proofErr w:type="spellEnd"/>
    </w:p>
    <w:p w14:paraId="6F0D3319" w14:textId="77777777" w:rsidR="00F530CF" w:rsidRPr="00220849" w:rsidRDefault="00F530CF" w:rsidP="00A07EB1">
      <w:r w:rsidRPr="00220849">
        <w:lastRenderedPageBreak/>
        <w:t>Salida esperada:</w:t>
      </w:r>
    </w:p>
    <w:p w14:paraId="1332FF93" w14:textId="49F41851"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Container</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deleted</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correctly</w:t>
      </w:r>
      <w:proofErr w:type="spellEnd"/>
    </w:p>
    <w:p w14:paraId="785454D7" w14:textId="77777777" w:rsidR="00F530CF" w:rsidRPr="00220849" w:rsidRDefault="00F530CF" w:rsidP="00A07EB1">
      <w:r w:rsidRPr="00220849">
        <w:t>Y si en cambio lo que quiero borrar es la imagen tan solo tengo que ejecutar:</w:t>
      </w:r>
    </w:p>
    <w:p w14:paraId="26836A18" w14:textId="5A0BC15C"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deleteImage</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idProject</w:t>
      </w:r>
      <w:proofErr w:type="spellEnd"/>
      <w:r w:rsidRPr="00805C3C">
        <w:rPr>
          <w:rStyle w:val="CdigoHTML"/>
          <w:rFonts w:eastAsia="MS Mincho"/>
          <w:color w:val="333333"/>
          <w:sz w:val="24"/>
          <w:szCs w:val="24"/>
          <w:bdr w:val="none" w:sz="0" w:space="0" w:color="auto" w:frame="1"/>
        </w:rPr>
        <w:t xml:space="preserve"> 5 --</w:t>
      </w:r>
      <w:proofErr w:type="spellStart"/>
      <w:r w:rsidRPr="00805C3C">
        <w:rPr>
          <w:rStyle w:val="CdigoHTML"/>
          <w:rFonts w:eastAsia="MS Mincho"/>
          <w:color w:val="333333"/>
          <w:sz w:val="24"/>
          <w:szCs w:val="24"/>
          <w:bdr w:val="none" w:sz="0" w:space="0" w:color="auto" w:frame="1"/>
        </w:rPr>
        <w:t>imageName</w:t>
      </w:r>
      <w:proofErr w:type="spellEnd"/>
      <w:r w:rsidRPr="00805C3C">
        <w:rPr>
          <w:rStyle w:val="CdigoHTML"/>
          <w:rFonts w:eastAsia="MS Mincho"/>
          <w:color w:val="333333"/>
          <w:sz w:val="24"/>
          <w:szCs w:val="24"/>
          <w:bdr w:val="none" w:sz="0" w:space="0" w:color="auto" w:frame="1"/>
        </w:rPr>
        <w:t xml:space="preserve"> nueva</w:t>
      </w:r>
    </w:p>
    <w:p w14:paraId="6D1EDFA3" w14:textId="77777777" w:rsidR="00F530CF" w:rsidRPr="00220849" w:rsidRDefault="00F530CF" w:rsidP="00A07EB1">
      <w:r w:rsidRPr="00220849">
        <w:t>Salida esperada:</w:t>
      </w:r>
    </w:p>
    <w:p w14:paraId="1A89DD55" w14:textId="4BE94B41" w:rsidR="00312930" w:rsidRDefault="00F530CF" w:rsidP="00A07EB1">
      <w:pPr>
        <w:rPr>
          <w:rStyle w:val="CdigoHTML"/>
          <w:rFonts w:eastAsia="MS Mincho"/>
          <w:color w:val="333333"/>
          <w:sz w:val="24"/>
          <w:szCs w:val="24"/>
          <w:bdr w:val="none" w:sz="0" w:space="0" w:color="auto" w:frame="1"/>
        </w:rPr>
      </w:pPr>
      <w:proofErr w:type="spellStart"/>
      <w:r w:rsidRPr="00805C3C">
        <w:rPr>
          <w:rStyle w:val="CdigoHTML"/>
          <w:rFonts w:eastAsia="MS Mincho"/>
          <w:color w:val="333333"/>
          <w:sz w:val="24"/>
          <w:szCs w:val="24"/>
          <w:bdr w:val="none" w:sz="0" w:space="0" w:color="auto" w:frame="1"/>
        </w:rPr>
        <w:t>Image</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deleted</w:t>
      </w:r>
      <w:proofErr w:type="spellEnd"/>
      <w:r w:rsidRPr="00805C3C">
        <w:rPr>
          <w:rStyle w:val="CdigoHTML"/>
          <w:rFonts w:eastAsia="MS Mincho"/>
          <w:color w:val="333333"/>
          <w:sz w:val="24"/>
          <w:szCs w:val="24"/>
          <w:bdr w:val="none" w:sz="0" w:space="0" w:color="auto" w:frame="1"/>
        </w:rPr>
        <w:t xml:space="preserve"> </w:t>
      </w:r>
      <w:proofErr w:type="spellStart"/>
      <w:r w:rsidRPr="00805C3C">
        <w:rPr>
          <w:rStyle w:val="CdigoHTML"/>
          <w:rFonts w:eastAsia="MS Mincho"/>
          <w:color w:val="333333"/>
          <w:sz w:val="24"/>
          <w:szCs w:val="24"/>
          <w:bdr w:val="none" w:sz="0" w:space="0" w:color="auto" w:frame="1"/>
        </w:rPr>
        <w:t>correctly</w:t>
      </w:r>
      <w:proofErr w:type="spellEnd"/>
    </w:p>
    <w:p w14:paraId="35FCCBB7" w14:textId="1B19715B" w:rsidR="00312930" w:rsidRDefault="00F530CF" w:rsidP="00A07EB1">
      <w:r w:rsidRPr="00220849">
        <w:t xml:space="preserve">Los comandos de borrar suelen ser útiles cuando el </w:t>
      </w:r>
      <w:proofErr w:type="spellStart"/>
      <w:r w:rsidRPr="00220849">
        <w:t>crawler</w:t>
      </w:r>
      <w:proofErr w:type="spellEnd"/>
      <w:r w:rsidRPr="00220849">
        <w:t xml:space="preserve"> ha terminado</w:t>
      </w:r>
      <w:r w:rsidR="00D7508A" w:rsidRPr="00220849">
        <w:t xml:space="preserve"> y se quiere de dejar usar recursos de </w:t>
      </w:r>
      <w:r w:rsidR="00CF26A3" w:rsidRPr="00220849">
        <w:t>disco (almacenamiento)</w:t>
      </w:r>
      <w:r w:rsidRPr="00220849">
        <w:t>.</w:t>
      </w:r>
    </w:p>
    <w:p w14:paraId="3E1FEA0C" w14:textId="3B02AEC3" w:rsidR="00312930" w:rsidRDefault="00F530CF" w:rsidP="00A07EB1">
      <w:r w:rsidRPr="00220849">
        <w:t>Si existe algún error al ejecutar los comandos, se avisar</w:t>
      </w:r>
      <w:r w:rsidR="00805C3C">
        <w:t>á por pantalla de qué error es.</w:t>
      </w:r>
    </w:p>
    <w:p w14:paraId="69629B89" w14:textId="575347E9" w:rsidR="00312930" w:rsidRDefault="00D7508A" w:rsidP="00A07EB1">
      <w:pPr>
        <w:rPr>
          <w:lang w:val="es-ES"/>
        </w:rPr>
      </w:pPr>
      <w:r w:rsidRPr="00220849">
        <w:rPr>
          <w:lang w:val="es-ES"/>
        </w:rPr>
        <w:t>Visualmente, algunas de estas ejecuciones quedarían así:</w:t>
      </w:r>
    </w:p>
    <w:p w14:paraId="06F5B40F" w14:textId="19E8FC7E" w:rsidR="00312930" w:rsidRDefault="00FF416D" w:rsidP="00A07EB1">
      <w:pPr>
        <w:rPr>
          <w:lang w:val="es-ES"/>
        </w:rPr>
      </w:pPr>
      <w:r w:rsidRPr="00220849">
        <w:rPr>
          <w:noProof/>
          <w:lang w:val="es-ES" w:eastAsia="es-ES"/>
        </w:rPr>
        <w:drawing>
          <wp:inline distT="0" distB="0" distL="0" distR="0" wp14:anchorId="4D72F9FB" wp14:editId="34BFF9C0">
            <wp:extent cx="5958840" cy="2453640"/>
            <wp:effectExtent l="0" t="0" r="10160" b="10160"/>
            <wp:docPr id="14" name="Picture 14" descr="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8840" cy="2453640"/>
                    </a:xfrm>
                    <a:prstGeom prst="rect">
                      <a:avLst/>
                    </a:prstGeom>
                    <a:noFill/>
                    <a:ln>
                      <a:noFill/>
                    </a:ln>
                  </pic:spPr>
                </pic:pic>
              </a:graphicData>
            </a:graphic>
          </wp:inline>
        </w:drawing>
      </w:r>
    </w:p>
    <w:p w14:paraId="1B095C66" w14:textId="4D8CD38C" w:rsidR="00312930" w:rsidRDefault="00027430" w:rsidP="00A07EB1">
      <w:pPr>
        <w:rPr>
          <w:i/>
          <w:sz w:val="32"/>
          <w:lang w:val="es-ES"/>
        </w:rPr>
      </w:pPr>
      <w:r>
        <w:rPr>
          <w:rFonts w:cs="CMR10"/>
          <w:i/>
          <w:szCs w:val="20"/>
        </w:rPr>
        <w:t xml:space="preserve">Figura </w:t>
      </w:r>
      <w:r w:rsidR="0067711A">
        <w:rPr>
          <w:rFonts w:cs="CMR10"/>
          <w:i/>
          <w:szCs w:val="20"/>
        </w:rPr>
        <w:t>8</w:t>
      </w:r>
      <w:r w:rsidR="00316080" w:rsidRPr="00220849">
        <w:rPr>
          <w:rFonts w:cs="CMR10"/>
          <w:i/>
          <w:szCs w:val="20"/>
          <w:lang w:val="es-ES" w:eastAsia="es-ES"/>
        </w:rPr>
        <w:t xml:space="preserve">: </w:t>
      </w:r>
      <w:r w:rsidR="00316080" w:rsidRPr="00220849">
        <w:rPr>
          <w:rFonts w:cs="CMR10"/>
          <w:i/>
          <w:szCs w:val="20"/>
        </w:rPr>
        <w:t>Ejecución de comandos de Butler.</w:t>
      </w:r>
    </w:p>
    <w:p w14:paraId="22632B27" w14:textId="0AE624EC" w:rsidR="00312930" w:rsidRDefault="00D7508A" w:rsidP="00A07EB1">
      <w:pPr>
        <w:rPr>
          <w:lang w:val="es-ES"/>
        </w:rPr>
      </w:pPr>
      <w:r>
        <w:rPr>
          <w:lang w:val="es-ES"/>
        </w:rPr>
        <w:t xml:space="preserve">Donde se puede apreciarlos comandos ejecutados, como la indexación y búsqueda de algunas </w:t>
      </w:r>
      <w:proofErr w:type="spellStart"/>
      <w:r>
        <w:rPr>
          <w:lang w:val="es-ES"/>
        </w:rPr>
        <w:t>queries</w:t>
      </w:r>
      <w:proofErr w:type="spellEnd"/>
      <w:r>
        <w:rPr>
          <w:lang w:val="es-ES"/>
        </w:rPr>
        <w:t xml:space="preserve">, una vez sabemos que el </w:t>
      </w:r>
      <w:proofErr w:type="spellStart"/>
      <w:r>
        <w:rPr>
          <w:lang w:val="es-ES"/>
        </w:rPr>
        <w:t>crawler</w:t>
      </w:r>
      <w:proofErr w:type="spellEnd"/>
      <w:r>
        <w:rPr>
          <w:lang w:val="es-ES"/>
        </w:rPr>
        <w:t xml:space="preserve"> ha terminado su ejecución.</w:t>
      </w:r>
      <w:r w:rsidR="00464502">
        <w:rPr>
          <w:lang w:val="es-ES"/>
        </w:rPr>
        <w:t xml:space="preserve"> </w:t>
      </w:r>
    </w:p>
    <w:p w14:paraId="3A2336AB" w14:textId="77777777" w:rsidR="00312930" w:rsidRDefault="00312930">
      <w:pPr>
        <w:spacing w:before="0" w:after="0"/>
        <w:jc w:val="left"/>
        <w:rPr>
          <w:lang w:val="es-ES"/>
        </w:rPr>
      </w:pPr>
      <w:r>
        <w:rPr>
          <w:lang w:val="es-ES"/>
        </w:rPr>
        <w:br w:type="page"/>
      </w:r>
    </w:p>
    <w:p w14:paraId="517B3C40" w14:textId="77777777" w:rsidR="00692569" w:rsidRPr="00464502" w:rsidRDefault="009F75CF" w:rsidP="00464502">
      <w:pPr>
        <w:pStyle w:val="Ttulo2"/>
        <w:rPr>
          <w:i w:val="0"/>
          <w:lang w:val="es-ES"/>
        </w:rPr>
      </w:pPr>
      <w:bookmarkStart w:id="82" w:name="_Toc453868097"/>
      <w:r>
        <w:rPr>
          <w:i w:val="0"/>
          <w:lang w:val="es-ES"/>
        </w:rPr>
        <w:lastRenderedPageBreak/>
        <w:t xml:space="preserve">Anexo B. </w:t>
      </w:r>
      <w:r w:rsidR="00D7508A">
        <w:rPr>
          <w:i w:val="0"/>
          <w:lang w:val="es-ES"/>
        </w:rPr>
        <w:t>S</w:t>
      </w:r>
      <w:r w:rsidR="0026576A">
        <w:rPr>
          <w:i w:val="0"/>
          <w:lang w:val="es-ES"/>
        </w:rPr>
        <w:t>istema web</w:t>
      </w:r>
      <w:bookmarkEnd w:id="82"/>
    </w:p>
    <w:p w14:paraId="512A6A54" w14:textId="3A8F6C16" w:rsidR="00312930" w:rsidRDefault="0026576A" w:rsidP="00156091">
      <w:pPr>
        <w:pStyle w:val="Ttulo3"/>
        <w:rPr>
          <w:lang w:val="es-ES"/>
        </w:rPr>
      </w:pPr>
      <w:bookmarkStart w:id="83" w:name="_Toc453868098"/>
      <w:r>
        <w:rPr>
          <w:lang w:val="es-ES"/>
        </w:rPr>
        <w:t>Guía de usuario</w:t>
      </w:r>
      <w:bookmarkEnd w:id="83"/>
    </w:p>
    <w:p w14:paraId="633DF7F9" w14:textId="43E63C52" w:rsidR="00312930" w:rsidRDefault="00692569" w:rsidP="00156091">
      <w:pPr>
        <w:rPr>
          <w:rFonts w:cs="Calibri"/>
          <w:lang w:val="es-ES"/>
        </w:rPr>
      </w:pPr>
      <w:r>
        <w:rPr>
          <w:rFonts w:cs="Calibri"/>
          <w:lang w:val="es-ES"/>
        </w:rPr>
        <w:t xml:space="preserve">Para utilizar el sistema web, se ha de crear un usuario propio para poder acceder tan solo a los </w:t>
      </w:r>
      <w:proofErr w:type="spellStart"/>
      <w:r>
        <w:rPr>
          <w:rFonts w:cs="Calibri"/>
          <w:lang w:val="es-ES"/>
        </w:rPr>
        <w:t>crawlers</w:t>
      </w:r>
      <w:proofErr w:type="spellEnd"/>
      <w:r>
        <w:rPr>
          <w:rFonts w:cs="Calibri"/>
          <w:lang w:val="es-ES"/>
        </w:rPr>
        <w:t xml:space="preserve"> creados por cada persona.</w:t>
      </w:r>
    </w:p>
    <w:p w14:paraId="5B5EF508" w14:textId="45F7400B" w:rsidR="00312930" w:rsidRDefault="00FF416D" w:rsidP="00156091">
      <w:pPr>
        <w:rPr>
          <w:rFonts w:cs="CMR10"/>
          <w:i/>
          <w:szCs w:val="20"/>
        </w:rPr>
      </w:pPr>
      <w:r>
        <w:rPr>
          <w:rFonts w:cs="Calibri"/>
          <w:noProof/>
          <w:lang w:val="es-ES" w:eastAsia="es-ES"/>
        </w:rPr>
        <w:drawing>
          <wp:inline distT="0" distB="0" distL="0" distR="0" wp14:anchorId="4EECEA4C" wp14:editId="549AB787">
            <wp:extent cx="5646420" cy="2781300"/>
            <wp:effectExtent l="0" t="0" r="0" b="12700"/>
            <wp:docPr id="15" name="Picture 15" descr="regi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r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6420" cy="2781300"/>
                    </a:xfrm>
                    <a:prstGeom prst="rect">
                      <a:avLst/>
                    </a:prstGeom>
                    <a:noFill/>
                    <a:ln>
                      <a:noFill/>
                    </a:ln>
                  </pic:spPr>
                </pic:pic>
              </a:graphicData>
            </a:graphic>
          </wp:inline>
        </w:drawing>
      </w:r>
      <w:r w:rsidR="00027430">
        <w:rPr>
          <w:rFonts w:cs="CMR10"/>
          <w:i/>
          <w:szCs w:val="20"/>
        </w:rPr>
        <w:t xml:space="preserve">Figura </w:t>
      </w:r>
      <w:r w:rsidR="0067711A">
        <w:rPr>
          <w:rFonts w:cs="CMR10"/>
          <w:i/>
          <w:szCs w:val="20"/>
        </w:rPr>
        <w:t>9</w:t>
      </w:r>
      <w:r w:rsidR="0059377C" w:rsidRPr="00220849">
        <w:rPr>
          <w:rFonts w:cs="CMR10"/>
          <w:i/>
          <w:szCs w:val="20"/>
          <w:lang w:val="es-ES" w:eastAsia="es-ES"/>
        </w:rPr>
        <w:t xml:space="preserve">: </w:t>
      </w:r>
      <w:r w:rsidR="0059377C">
        <w:rPr>
          <w:rFonts w:cs="CMR10"/>
          <w:i/>
          <w:szCs w:val="20"/>
        </w:rPr>
        <w:t>Registro de un usuario</w:t>
      </w:r>
      <w:r w:rsidR="0059377C" w:rsidRPr="00220849">
        <w:rPr>
          <w:rFonts w:cs="CMR10"/>
          <w:i/>
          <w:szCs w:val="20"/>
        </w:rPr>
        <w:t>.</w:t>
      </w:r>
    </w:p>
    <w:p w14:paraId="7C70B5F7" w14:textId="68B02701" w:rsidR="00312930" w:rsidRDefault="0059377C" w:rsidP="00156091">
      <w:pPr>
        <w:rPr>
          <w:rFonts w:cs="Calibri"/>
          <w:lang w:val="es-ES"/>
        </w:rPr>
      </w:pPr>
      <w:r>
        <w:rPr>
          <w:rFonts w:cs="Calibri"/>
          <w:lang w:val="es-ES"/>
        </w:rPr>
        <w:t xml:space="preserve">Una vez se ha creado un usuario y se ha </w:t>
      </w:r>
      <w:r w:rsidR="008926B0">
        <w:rPr>
          <w:rFonts w:cs="Calibri"/>
          <w:lang w:val="es-ES"/>
        </w:rPr>
        <w:t>iniciado sesión (Log in), es momento de crear un proyecto, para hacer esto, hay que darle al botón de ‘</w:t>
      </w:r>
      <w:r w:rsidRPr="0059377C">
        <w:rPr>
          <w:rFonts w:cs="Calibri"/>
          <w:lang w:val="es-ES"/>
        </w:rPr>
        <w:t xml:space="preserve">new </w:t>
      </w:r>
      <w:proofErr w:type="spellStart"/>
      <w:r w:rsidRPr="0059377C">
        <w:rPr>
          <w:rFonts w:cs="Calibri"/>
          <w:lang w:val="es-ES"/>
        </w:rPr>
        <w:t>project</w:t>
      </w:r>
      <w:proofErr w:type="spellEnd"/>
      <w:r w:rsidR="008926B0">
        <w:rPr>
          <w:rFonts w:cs="Calibri"/>
          <w:lang w:val="es-ES"/>
        </w:rPr>
        <w:t>’ y</w:t>
      </w:r>
      <w:r w:rsidRPr="0059377C">
        <w:rPr>
          <w:rFonts w:cs="Calibri"/>
          <w:lang w:val="es-ES"/>
        </w:rPr>
        <w:t xml:space="preserve"> se mostrará una nueva pantalla para rellenar los datos necesarios para la creación del proyecto.</w:t>
      </w:r>
    </w:p>
    <w:p w14:paraId="28168E96" w14:textId="37CCDA32" w:rsidR="00312930" w:rsidRDefault="0059377C" w:rsidP="00156091">
      <w:pPr>
        <w:rPr>
          <w:rFonts w:cs="Calibri"/>
          <w:lang w:val="es-ES"/>
        </w:rPr>
      </w:pPr>
      <w:r w:rsidRPr="0059377C">
        <w:rPr>
          <w:rFonts w:cs="Calibri"/>
          <w:lang w:val="es-ES"/>
        </w:rPr>
        <w:t>Información mínima necesaria</w:t>
      </w:r>
      <w:r w:rsidR="008926B0">
        <w:rPr>
          <w:rFonts w:cs="Calibri"/>
          <w:lang w:val="es-ES"/>
        </w:rPr>
        <w:t>:</w:t>
      </w:r>
    </w:p>
    <w:p w14:paraId="0468E0AB" w14:textId="2ADC87EE" w:rsidR="00312930" w:rsidRDefault="0059377C" w:rsidP="00156091">
      <w:pPr>
        <w:numPr>
          <w:ilvl w:val="0"/>
          <w:numId w:val="36"/>
        </w:numPr>
        <w:rPr>
          <w:rFonts w:cs="Calibri"/>
          <w:lang w:val="es-ES"/>
        </w:rPr>
      </w:pPr>
      <w:r w:rsidRPr="0059377C">
        <w:rPr>
          <w:rFonts w:cs="Calibri"/>
          <w:lang w:val="es-ES"/>
        </w:rPr>
        <w:t>Nombre del proyecto</w:t>
      </w:r>
    </w:p>
    <w:p w14:paraId="18876D8F" w14:textId="77777777" w:rsidR="0059377C" w:rsidRPr="00464502" w:rsidRDefault="008926B0" w:rsidP="00156091">
      <w:pPr>
        <w:numPr>
          <w:ilvl w:val="0"/>
          <w:numId w:val="36"/>
        </w:numPr>
        <w:rPr>
          <w:rFonts w:cs="Calibri"/>
          <w:lang w:val="es-ES"/>
        </w:rPr>
      </w:pPr>
      <w:r>
        <w:rPr>
          <w:rFonts w:cs="Calibri"/>
          <w:lang w:val="es-ES"/>
        </w:rPr>
        <w:t>F</w:t>
      </w:r>
      <w:r w:rsidR="0059377C" w:rsidRPr="0059377C">
        <w:rPr>
          <w:rFonts w:cs="Calibri"/>
          <w:lang w:val="es-ES"/>
        </w:rPr>
        <w:t xml:space="preserve">ichero de configuración que siga </w:t>
      </w:r>
      <w:r>
        <w:rPr>
          <w:rFonts w:cs="Calibri"/>
          <w:lang w:val="es-ES"/>
        </w:rPr>
        <w:t xml:space="preserve">la especificación explicada en el anexo </w:t>
      </w:r>
      <w:r>
        <w:rPr>
          <w:rFonts w:cs="Calibri"/>
          <w:i/>
          <w:lang w:val="es-ES"/>
        </w:rPr>
        <w:t>especificación del DSL</w:t>
      </w:r>
    </w:p>
    <w:p w14:paraId="1E82C9B6" w14:textId="12738035" w:rsidR="0059377C" w:rsidRDefault="00FF416D" w:rsidP="00156091">
      <w:pPr>
        <w:rPr>
          <w:rFonts w:cs="Calibri"/>
          <w:lang w:val="es-ES"/>
        </w:rPr>
      </w:pPr>
      <w:r>
        <w:rPr>
          <w:rFonts w:cs="Calibri"/>
          <w:noProof/>
          <w:lang w:val="es-ES" w:eastAsia="es-ES"/>
        </w:rPr>
        <w:lastRenderedPageBreak/>
        <w:drawing>
          <wp:inline distT="0" distB="0" distL="0" distR="0" wp14:anchorId="71E556D3" wp14:editId="0AB9BC25">
            <wp:extent cx="5798820" cy="2682240"/>
            <wp:effectExtent l="0" t="0" r="0" b="10160"/>
            <wp:docPr id="16" name="Picture 16" descr="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8820" cy="2682240"/>
                    </a:xfrm>
                    <a:prstGeom prst="rect">
                      <a:avLst/>
                    </a:prstGeom>
                    <a:noFill/>
                    <a:ln>
                      <a:noFill/>
                    </a:ln>
                  </pic:spPr>
                </pic:pic>
              </a:graphicData>
            </a:graphic>
          </wp:inline>
        </w:drawing>
      </w:r>
    </w:p>
    <w:p w14:paraId="467FC13C" w14:textId="3960B2CC" w:rsidR="00312930" w:rsidRDefault="00027430" w:rsidP="00156091">
      <w:pPr>
        <w:rPr>
          <w:rFonts w:cs="Calibri"/>
          <w:lang w:val="es-ES"/>
        </w:rPr>
      </w:pPr>
      <w:r>
        <w:rPr>
          <w:rFonts w:cs="CMR10"/>
          <w:i/>
          <w:szCs w:val="20"/>
        </w:rPr>
        <w:t>Figura 1</w:t>
      </w:r>
      <w:r w:rsidR="0067711A">
        <w:rPr>
          <w:rFonts w:cs="CMR10"/>
          <w:i/>
          <w:szCs w:val="20"/>
        </w:rPr>
        <w:t>0</w:t>
      </w:r>
      <w:r w:rsidR="008926B0" w:rsidRPr="00220849">
        <w:rPr>
          <w:rFonts w:cs="CMR10"/>
          <w:i/>
          <w:szCs w:val="20"/>
          <w:lang w:val="es-ES" w:eastAsia="es-ES"/>
        </w:rPr>
        <w:t xml:space="preserve">: </w:t>
      </w:r>
      <w:r w:rsidR="008926B0">
        <w:rPr>
          <w:rFonts w:cs="CMR10"/>
          <w:i/>
          <w:szCs w:val="20"/>
        </w:rPr>
        <w:t>Creación de un proyecto</w:t>
      </w:r>
      <w:r w:rsidR="008926B0" w:rsidRPr="00220849">
        <w:rPr>
          <w:rFonts w:cs="CMR10"/>
          <w:i/>
          <w:szCs w:val="20"/>
        </w:rPr>
        <w:t>.</w:t>
      </w:r>
    </w:p>
    <w:p w14:paraId="2E24EEB8" w14:textId="2F8E0AD5" w:rsidR="00312930" w:rsidRDefault="0059377C" w:rsidP="00156091">
      <w:pPr>
        <w:rPr>
          <w:rFonts w:cs="Calibri"/>
          <w:lang w:val="es-ES"/>
        </w:rPr>
      </w:pPr>
      <w:r w:rsidRPr="0059377C">
        <w:rPr>
          <w:rFonts w:cs="Calibri"/>
          <w:lang w:val="es-ES"/>
        </w:rPr>
        <w:t xml:space="preserve">Tras introducir el nombre y seleccionar el fichero correspondiente al DSL, el fichero se tiene que subir al servidor, así </w:t>
      </w:r>
      <w:r w:rsidR="008926B0" w:rsidRPr="0059377C">
        <w:rPr>
          <w:rFonts w:cs="Calibri"/>
          <w:lang w:val="es-ES"/>
        </w:rPr>
        <w:t>que,</w:t>
      </w:r>
      <w:r w:rsidRPr="0059377C">
        <w:rPr>
          <w:rFonts w:cs="Calibri"/>
          <w:lang w:val="es-ES"/>
        </w:rPr>
        <w:t xml:space="preserve"> para poder subir el fichero de configuración, se ha de pulsar a '</w:t>
      </w:r>
      <w:proofErr w:type="spellStart"/>
      <w:r w:rsidRPr="0059377C">
        <w:rPr>
          <w:rFonts w:cs="Calibri"/>
          <w:lang w:val="es-ES"/>
        </w:rPr>
        <w:t>upload</w:t>
      </w:r>
      <w:proofErr w:type="spellEnd"/>
      <w:r w:rsidRPr="0059377C">
        <w:rPr>
          <w:rFonts w:cs="Calibri"/>
          <w:lang w:val="es-ES"/>
        </w:rPr>
        <w:t xml:space="preserve"> DSL file'</w:t>
      </w:r>
    </w:p>
    <w:p w14:paraId="59E6CD1A" w14:textId="499B5FB9" w:rsidR="00312930" w:rsidRDefault="0059377C" w:rsidP="00156091">
      <w:pPr>
        <w:rPr>
          <w:rFonts w:cs="Calibri"/>
          <w:lang w:val="es-ES"/>
        </w:rPr>
      </w:pPr>
      <w:r w:rsidRPr="0059377C">
        <w:rPr>
          <w:rFonts w:cs="Calibri"/>
          <w:lang w:val="es-ES"/>
        </w:rPr>
        <w:t>Una vez subido el fichero, se puede dar a guardar el proyecto. Cuando se le dé, se validará el fichero y si es correcto, el proyecto se creará, sino es así, se notificará del error y no se creará.</w:t>
      </w:r>
    </w:p>
    <w:p w14:paraId="06574A7F" w14:textId="5F4021B8" w:rsidR="00312930" w:rsidRDefault="008926B0" w:rsidP="00156091">
      <w:pPr>
        <w:rPr>
          <w:rFonts w:cs="Calibri"/>
          <w:lang w:val="es-ES"/>
        </w:rPr>
      </w:pPr>
      <w:r>
        <w:rPr>
          <w:rFonts w:cs="Calibri"/>
          <w:lang w:val="es-ES"/>
        </w:rPr>
        <w:t>Información opcional:</w:t>
      </w:r>
    </w:p>
    <w:p w14:paraId="5DD19AC4" w14:textId="3DB140EA" w:rsidR="00312930" w:rsidRDefault="0059377C" w:rsidP="00156091">
      <w:pPr>
        <w:numPr>
          <w:ilvl w:val="0"/>
          <w:numId w:val="37"/>
        </w:numPr>
        <w:rPr>
          <w:rFonts w:cs="Calibri"/>
          <w:lang w:val="es-ES"/>
        </w:rPr>
      </w:pPr>
      <w:proofErr w:type="spellStart"/>
      <w:r w:rsidRPr="0059377C">
        <w:rPr>
          <w:rFonts w:cs="Calibri"/>
          <w:lang w:val="es-ES"/>
        </w:rPr>
        <w:t>Plugins</w:t>
      </w:r>
      <w:proofErr w:type="spellEnd"/>
    </w:p>
    <w:p w14:paraId="79FD98FB" w14:textId="77777777" w:rsidR="0059377C" w:rsidRPr="0059377C" w:rsidRDefault="0059377C" w:rsidP="00156091">
      <w:pPr>
        <w:rPr>
          <w:rFonts w:cs="Calibri"/>
          <w:lang w:val="es-ES"/>
        </w:rPr>
      </w:pPr>
      <w:r w:rsidRPr="0059377C">
        <w:rPr>
          <w:rFonts w:cs="Calibri"/>
          <w:lang w:val="es-ES"/>
        </w:rPr>
        <w:t xml:space="preserve">Los </w:t>
      </w:r>
      <w:proofErr w:type="spellStart"/>
      <w:r w:rsidRPr="0059377C">
        <w:rPr>
          <w:rFonts w:cs="Calibri"/>
          <w:lang w:val="es-ES"/>
        </w:rPr>
        <w:t>plugins</w:t>
      </w:r>
      <w:proofErr w:type="spellEnd"/>
      <w:r w:rsidRPr="0059377C">
        <w:rPr>
          <w:rFonts w:cs="Calibri"/>
          <w:lang w:val="es-ES"/>
        </w:rPr>
        <w:t xml:space="preserve"> se deben de adjuntar con todos sus ficheros de golpe y ya compilados, es decir, el fichero plugin.xml y los </w:t>
      </w:r>
      <w:proofErr w:type="spellStart"/>
      <w:r w:rsidRPr="0059377C">
        <w:rPr>
          <w:rFonts w:cs="Calibri"/>
          <w:lang w:val="es-ES"/>
        </w:rPr>
        <w:t>jars</w:t>
      </w:r>
      <w:proofErr w:type="spellEnd"/>
      <w:r w:rsidRPr="0059377C">
        <w:rPr>
          <w:rFonts w:cs="Calibri"/>
          <w:lang w:val="es-ES"/>
        </w:rPr>
        <w:t xml:space="preserve">. Para poder añadir un </w:t>
      </w:r>
      <w:proofErr w:type="spellStart"/>
      <w:r w:rsidRPr="0059377C">
        <w:rPr>
          <w:rFonts w:cs="Calibri"/>
          <w:lang w:val="es-ES"/>
        </w:rPr>
        <w:t>plugin</w:t>
      </w:r>
      <w:proofErr w:type="spellEnd"/>
      <w:r w:rsidRPr="0059377C">
        <w:rPr>
          <w:rFonts w:cs="Calibri"/>
          <w:lang w:val="es-ES"/>
        </w:rPr>
        <w:t xml:space="preserve">, tan solo hay que darle un nombre (el nombre del </w:t>
      </w:r>
      <w:proofErr w:type="spellStart"/>
      <w:r w:rsidRPr="0059377C">
        <w:rPr>
          <w:rFonts w:cs="Calibri"/>
          <w:lang w:val="es-ES"/>
        </w:rPr>
        <w:t>plugin</w:t>
      </w:r>
      <w:proofErr w:type="spellEnd"/>
      <w:r w:rsidRPr="0059377C">
        <w:rPr>
          <w:rFonts w:cs="Calibri"/>
          <w:lang w:val="es-ES"/>
        </w:rPr>
        <w:t xml:space="preserve"> que viene en el plugin.xml) y </w:t>
      </w:r>
      <w:r w:rsidR="008926B0" w:rsidRPr="0059377C">
        <w:rPr>
          <w:rFonts w:cs="Calibri"/>
          <w:lang w:val="es-ES"/>
        </w:rPr>
        <w:t>adjuntar</w:t>
      </w:r>
      <w:r w:rsidRPr="0059377C">
        <w:rPr>
          <w:rFonts w:cs="Calibri"/>
          <w:lang w:val="es-ES"/>
        </w:rPr>
        <w:t xml:space="preserve"> los ficheros. Al darle a </w:t>
      </w:r>
      <w:proofErr w:type="spellStart"/>
      <w:r w:rsidRPr="0059377C">
        <w:rPr>
          <w:rFonts w:cs="Calibri"/>
          <w:lang w:val="es-ES"/>
        </w:rPr>
        <w:t>Upload</w:t>
      </w:r>
      <w:proofErr w:type="spellEnd"/>
      <w:r w:rsidRPr="0059377C">
        <w:rPr>
          <w:rFonts w:cs="Calibri"/>
          <w:lang w:val="es-ES"/>
        </w:rPr>
        <w:t xml:space="preserve"> </w:t>
      </w:r>
      <w:proofErr w:type="spellStart"/>
      <w:r w:rsidRPr="0059377C">
        <w:rPr>
          <w:rFonts w:cs="Calibri"/>
          <w:lang w:val="es-ES"/>
        </w:rPr>
        <w:t>plugin</w:t>
      </w:r>
      <w:proofErr w:type="spellEnd"/>
      <w:r w:rsidRPr="0059377C">
        <w:rPr>
          <w:rFonts w:cs="Calibri"/>
          <w:lang w:val="es-ES"/>
        </w:rPr>
        <w:t xml:space="preserve">, se subirá el </w:t>
      </w:r>
      <w:proofErr w:type="spellStart"/>
      <w:r w:rsidRPr="0059377C">
        <w:rPr>
          <w:rFonts w:cs="Calibri"/>
          <w:lang w:val="es-ES"/>
        </w:rPr>
        <w:t>plugin</w:t>
      </w:r>
      <w:proofErr w:type="spellEnd"/>
      <w:r w:rsidRPr="0059377C">
        <w:rPr>
          <w:rFonts w:cs="Calibri"/>
          <w:lang w:val="es-ES"/>
        </w:rPr>
        <w:t xml:space="preserve"> al servidor.</w:t>
      </w:r>
    </w:p>
    <w:p w14:paraId="4D2B269F" w14:textId="22D9AE3C" w:rsidR="00312930" w:rsidRDefault="0059377C" w:rsidP="00156091">
      <w:pPr>
        <w:rPr>
          <w:rFonts w:cs="Calibri"/>
          <w:lang w:val="es-ES"/>
        </w:rPr>
      </w:pPr>
      <w:r w:rsidRPr="0059377C">
        <w:rPr>
          <w:rFonts w:cs="Calibri"/>
          <w:lang w:val="es-ES"/>
        </w:rPr>
        <w:t xml:space="preserve">Se pueden añadir un número ilimitado de </w:t>
      </w:r>
      <w:proofErr w:type="spellStart"/>
      <w:r w:rsidRPr="0059377C">
        <w:rPr>
          <w:rFonts w:cs="Calibri"/>
          <w:lang w:val="es-ES"/>
        </w:rPr>
        <w:t>plugins</w:t>
      </w:r>
      <w:proofErr w:type="spellEnd"/>
      <w:r w:rsidRPr="0059377C">
        <w:rPr>
          <w:rFonts w:cs="Calibri"/>
          <w:lang w:val="es-ES"/>
        </w:rPr>
        <w:t>, pero sus ficheros como máximo pueden ocupar 10 megas.</w:t>
      </w:r>
    </w:p>
    <w:p w14:paraId="0B757E4D" w14:textId="0ED1F7C7" w:rsidR="00312930" w:rsidRDefault="0059377C" w:rsidP="00156091">
      <w:pPr>
        <w:rPr>
          <w:rFonts w:cs="Calibri"/>
          <w:lang w:val="es-ES"/>
        </w:rPr>
      </w:pPr>
      <w:r w:rsidRPr="0059377C">
        <w:rPr>
          <w:rFonts w:cs="Calibri"/>
          <w:lang w:val="es-ES"/>
        </w:rPr>
        <w:t>Si en cualquier momento se quiere resetear las configuraciones/</w:t>
      </w:r>
      <w:proofErr w:type="spellStart"/>
      <w:r w:rsidRPr="0059377C">
        <w:rPr>
          <w:rFonts w:cs="Calibri"/>
          <w:lang w:val="es-ES"/>
        </w:rPr>
        <w:t>plugins</w:t>
      </w:r>
      <w:proofErr w:type="spellEnd"/>
      <w:r w:rsidRPr="0059377C">
        <w:rPr>
          <w:rFonts w:cs="Calibri"/>
          <w:lang w:val="es-ES"/>
        </w:rPr>
        <w:t xml:space="preserve"> subidos, tan solo se debe clicar el </w:t>
      </w:r>
      <w:r w:rsidR="008926B0" w:rsidRPr="0059377C">
        <w:rPr>
          <w:rFonts w:cs="Calibri"/>
          <w:lang w:val="es-ES"/>
        </w:rPr>
        <w:t>botón</w:t>
      </w:r>
      <w:r w:rsidRPr="0059377C">
        <w:rPr>
          <w:rFonts w:cs="Calibri"/>
          <w:lang w:val="es-ES"/>
        </w:rPr>
        <w:t xml:space="preserve"> '</w:t>
      </w:r>
      <w:proofErr w:type="spellStart"/>
      <w:r w:rsidRPr="0059377C">
        <w:rPr>
          <w:rFonts w:cs="Calibri"/>
          <w:lang w:val="es-ES"/>
        </w:rPr>
        <w:t>reset</w:t>
      </w:r>
      <w:proofErr w:type="spellEnd"/>
      <w:r w:rsidRPr="0059377C">
        <w:rPr>
          <w:rFonts w:cs="Calibri"/>
          <w:lang w:val="es-ES"/>
        </w:rPr>
        <w:t xml:space="preserve"> </w:t>
      </w:r>
      <w:proofErr w:type="spellStart"/>
      <w:r w:rsidRPr="0059377C">
        <w:rPr>
          <w:rFonts w:cs="Calibri"/>
          <w:lang w:val="es-ES"/>
        </w:rPr>
        <w:t>upload</w:t>
      </w:r>
      <w:proofErr w:type="spellEnd"/>
      <w:r w:rsidRPr="0059377C">
        <w:rPr>
          <w:rFonts w:cs="Calibri"/>
          <w:lang w:val="es-ES"/>
        </w:rPr>
        <w:t>'</w:t>
      </w:r>
      <w:r w:rsidR="008926B0">
        <w:rPr>
          <w:rFonts w:cs="Calibri"/>
          <w:lang w:val="es-ES"/>
        </w:rPr>
        <w:t>.</w:t>
      </w:r>
    </w:p>
    <w:p w14:paraId="357B0FF6" w14:textId="38E1139E" w:rsidR="00312930" w:rsidRDefault="0059377C" w:rsidP="00156091">
      <w:pPr>
        <w:rPr>
          <w:rFonts w:cs="Calibri"/>
          <w:lang w:val="es-ES"/>
        </w:rPr>
      </w:pPr>
      <w:r w:rsidRPr="0059377C">
        <w:rPr>
          <w:rFonts w:cs="Calibri"/>
          <w:lang w:val="es-ES"/>
        </w:rPr>
        <w:t>Una vez creado el proyecto, se puede editar el proyecto, borrar el proyecto, o entrar dentro para crear imágenes y contenedores.</w:t>
      </w:r>
    </w:p>
    <w:p w14:paraId="4D202EDA" w14:textId="64072D20" w:rsidR="00312930" w:rsidRDefault="008926B0" w:rsidP="00156091">
      <w:pPr>
        <w:rPr>
          <w:rFonts w:cs="Calibri"/>
          <w:lang w:val="es-ES"/>
        </w:rPr>
      </w:pPr>
      <w:r>
        <w:rPr>
          <w:rFonts w:cs="Calibri"/>
          <w:lang w:val="es-ES"/>
        </w:rPr>
        <w:t xml:space="preserve">Una vez creado el proyecto, hay que clicarlo para poder manejarlo. El siguiente paso es la creación de una imagen del proyecto actualmente (una imagen de </w:t>
      </w:r>
      <w:proofErr w:type="spellStart"/>
      <w:r>
        <w:rPr>
          <w:rFonts w:cs="Calibri"/>
          <w:lang w:val="es-ES"/>
        </w:rPr>
        <w:t>Docker</w:t>
      </w:r>
      <w:proofErr w:type="spellEnd"/>
      <w:r>
        <w:rPr>
          <w:rFonts w:cs="Calibri"/>
          <w:lang w:val="es-ES"/>
        </w:rPr>
        <w:t xml:space="preserve"> con la </w:t>
      </w:r>
      <w:r>
        <w:rPr>
          <w:rFonts w:cs="Calibri"/>
          <w:lang w:val="es-ES"/>
        </w:rPr>
        <w:lastRenderedPageBreak/>
        <w:t>configuración actual), ya que se puede editar la configuración del proyecto y poder tener imágenes en un mismo proyecto con diferente configuración.</w:t>
      </w:r>
    </w:p>
    <w:p w14:paraId="66B23CE8" w14:textId="783CE8C3" w:rsidR="00312930" w:rsidRDefault="00156091" w:rsidP="00156091">
      <w:pPr>
        <w:rPr>
          <w:rFonts w:cs="Calibri"/>
          <w:lang w:val="es-ES"/>
        </w:rPr>
      </w:pPr>
      <w:r>
        <w:rPr>
          <w:rFonts w:cs="Calibri"/>
          <w:lang w:val="es-ES"/>
        </w:rPr>
        <w:t>L</w:t>
      </w:r>
      <w:r w:rsidR="0059377C" w:rsidRPr="0059377C">
        <w:rPr>
          <w:rFonts w:cs="Calibri"/>
          <w:lang w:val="es-ES"/>
        </w:rPr>
        <w:t>o primero de todo, una imagen, es una forma de organización del proyecto. Dada la última configuración del proyecto, se toma una imagen de esta configuración, para poder crear instancias (contendores) más adelante, y así poder tener en un mismo proyecto, diferentes configuraciones, guardadas en diferentes imágenes.</w:t>
      </w:r>
    </w:p>
    <w:p w14:paraId="2902EC5D" w14:textId="7B72F949" w:rsidR="00156091" w:rsidRDefault="00FF416D" w:rsidP="00156091">
      <w:pPr>
        <w:rPr>
          <w:rFonts w:cs="Calibri"/>
          <w:lang w:val="es-ES"/>
        </w:rPr>
      </w:pPr>
      <w:r>
        <w:rPr>
          <w:rFonts w:cs="Calibri"/>
          <w:noProof/>
          <w:lang w:val="es-ES" w:eastAsia="es-ES"/>
        </w:rPr>
        <w:drawing>
          <wp:inline distT="0" distB="0" distL="0" distR="0" wp14:anchorId="0640C81A" wp14:editId="3798C965">
            <wp:extent cx="5730240" cy="2842260"/>
            <wp:effectExtent l="0" t="0" r="10160" b="254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0B01BC52" w14:textId="4DB81CEB" w:rsidR="00312930" w:rsidRDefault="00156091" w:rsidP="00156091">
      <w:pPr>
        <w:rPr>
          <w:rFonts w:cs="CMR10"/>
          <w:i/>
          <w:szCs w:val="20"/>
        </w:rPr>
      </w:pPr>
      <w:r>
        <w:rPr>
          <w:rFonts w:cs="CMR10"/>
          <w:i/>
          <w:szCs w:val="20"/>
        </w:rPr>
        <w:t>Figura</w:t>
      </w:r>
      <w:r w:rsidR="00027430">
        <w:rPr>
          <w:rFonts w:cs="CMR10"/>
          <w:i/>
          <w:szCs w:val="20"/>
        </w:rPr>
        <w:t xml:space="preserve"> 1</w:t>
      </w:r>
      <w:r w:rsidR="0067711A">
        <w:rPr>
          <w:rFonts w:cs="CMR10"/>
          <w:i/>
          <w:szCs w:val="20"/>
        </w:rPr>
        <w:t>1</w:t>
      </w:r>
      <w:r w:rsidRPr="00220849">
        <w:rPr>
          <w:rFonts w:cs="CMR10"/>
          <w:i/>
          <w:szCs w:val="20"/>
          <w:lang w:val="es-ES" w:eastAsia="es-ES"/>
        </w:rPr>
        <w:t xml:space="preserve">: </w:t>
      </w:r>
      <w:r>
        <w:rPr>
          <w:rFonts w:cs="CMR10"/>
          <w:i/>
          <w:szCs w:val="20"/>
        </w:rPr>
        <w:t>Creación de una imagen del proyecto ‘</w:t>
      </w:r>
      <w:proofErr w:type="spellStart"/>
      <w:r>
        <w:rPr>
          <w:rFonts w:cs="CMR10"/>
          <w:i/>
          <w:szCs w:val="20"/>
        </w:rPr>
        <w:t>aaaa</w:t>
      </w:r>
      <w:proofErr w:type="spellEnd"/>
      <w:r>
        <w:rPr>
          <w:rFonts w:cs="CMR10"/>
          <w:i/>
          <w:szCs w:val="20"/>
        </w:rPr>
        <w:t>’</w:t>
      </w:r>
      <w:r w:rsidRPr="00220849">
        <w:rPr>
          <w:rFonts w:cs="CMR10"/>
          <w:i/>
          <w:szCs w:val="20"/>
        </w:rPr>
        <w:t>.</w:t>
      </w:r>
    </w:p>
    <w:p w14:paraId="0AF1E336" w14:textId="3465C50F" w:rsidR="00312930" w:rsidRDefault="0059377C" w:rsidP="00156091">
      <w:pPr>
        <w:rPr>
          <w:rFonts w:cs="Calibri"/>
          <w:lang w:val="es-ES"/>
        </w:rPr>
      </w:pPr>
      <w:r w:rsidRPr="0059377C">
        <w:rPr>
          <w:rFonts w:cs="Calibri"/>
          <w:lang w:val="es-ES"/>
        </w:rPr>
        <w:t xml:space="preserve">Al crear una imagen tan solo se le tiene que especificar el nombre. El proceso de creación de esta imagen puede tardar desde un segundo hasta varios minutos. Esto es debido a que crear una imagen es equivalente a Descargar el sistema operativo, configurarlo, descargar todo el software necesario para el sistema de </w:t>
      </w:r>
      <w:proofErr w:type="spellStart"/>
      <w:r w:rsidRPr="0059377C">
        <w:rPr>
          <w:rFonts w:cs="Calibri"/>
          <w:lang w:val="es-ES"/>
        </w:rPr>
        <w:t>crawling</w:t>
      </w:r>
      <w:proofErr w:type="spellEnd"/>
      <w:r w:rsidRPr="0059377C">
        <w:rPr>
          <w:rFonts w:cs="Calibri"/>
          <w:lang w:val="es-ES"/>
        </w:rPr>
        <w:t>.</w:t>
      </w:r>
    </w:p>
    <w:p w14:paraId="7CA63FD7" w14:textId="6E972B12" w:rsidR="00312930" w:rsidRDefault="0059377C" w:rsidP="00156091">
      <w:pPr>
        <w:rPr>
          <w:rFonts w:cs="Calibri"/>
          <w:lang w:val="es-ES"/>
        </w:rPr>
      </w:pPr>
      <w:r w:rsidRPr="0059377C">
        <w:rPr>
          <w:rFonts w:cs="Calibri"/>
          <w:lang w:val="es-ES"/>
        </w:rPr>
        <w:t xml:space="preserve">Puede llegar a tardar muy poco debido a la caché de </w:t>
      </w:r>
      <w:proofErr w:type="spellStart"/>
      <w:r w:rsidRPr="0059377C">
        <w:rPr>
          <w:rFonts w:cs="Calibri"/>
          <w:lang w:val="es-ES"/>
        </w:rPr>
        <w:t>Docker</w:t>
      </w:r>
      <w:proofErr w:type="spellEnd"/>
      <w:r w:rsidRPr="0059377C">
        <w:rPr>
          <w:rFonts w:cs="Calibri"/>
          <w:lang w:val="es-ES"/>
        </w:rPr>
        <w:t xml:space="preserve">. Todo lo que se ha creado alguna vez para alguna imagen, se </w:t>
      </w:r>
      <w:r w:rsidR="00156091" w:rsidRPr="0059377C">
        <w:rPr>
          <w:rFonts w:cs="Calibri"/>
          <w:lang w:val="es-ES"/>
        </w:rPr>
        <w:t>reutilizará</w:t>
      </w:r>
      <w:r w:rsidRPr="0059377C">
        <w:rPr>
          <w:rFonts w:cs="Calibri"/>
          <w:lang w:val="es-ES"/>
        </w:rPr>
        <w:t xml:space="preserve"> para las demás, es decir, si yo creo una imagen con la misma configuración que otra que ya ha sido creada, tardará tan uno segundos en tener montado todo el sistema de la imagen.</w:t>
      </w:r>
    </w:p>
    <w:p w14:paraId="5CA2455E" w14:textId="13779D82" w:rsidR="00312930" w:rsidRDefault="0059377C" w:rsidP="00156091">
      <w:pPr>
        <w:rPr>
          <w:rFonts w:cs="Calibri"/>
          <w:lang w:val="es-ES"/>
        </w:rPr>
      </w:pPr>
      <w:r w:rsidRPr="0059377C">
        <w:rPr>
          <w:rFonts w:cs="Calibri"/>
          <w:lang w:val="es-ES"/>
        </w:rPr>
        <w:t>También se pueden borrar o editar.</w:t>
      </w:r>
    </w:p>
    <w:p w14:paraId="4ED1C0FF" w14:textId="7B68190E" w:rsidR="00312930" w:rsidRDefault="00156091" w:rsidP="00156091">
      <w:pPr>
        <w:rPr>
          <w:rFonts w:cs="Calibri"/>
          <w:lang w:val="es-ES"/>
        </w:rPr>
      </w:pPr>
      <w:r>
        <w:rPr>
          <w:rFonts w:cs="Calibri"/>
          <w:lang w:val="es-ES"/>
        </w:rPr>
        <w:t xml:space="preserve">Para cada imagen, se crean contenedores </w:t>
      </w:r>
      <w:proofErr w:type="spellStart"/>
      <w:r>
        <w:rPr>
          <w:rFonts w:cs="Calibri"/>
          <w:lang w:val="es-ES"/>
        </w:rPr>
        <w:t>Docker</w:t>
      </w:r>
      <w:proofErr w:type="spellEnd"/>
      <w:r>
        <w:rPr>
          <w:rFonts w:cs="Calibri"/>
          <w:lang w:val="es-ES"/>
        </w:rPr>
        <w:t>, para poder ejecutar esa imagen en el momento que se quiera y las veces que se quiera.</w:t>
      </w:r>
    </w:p>
    <w:p w14:paraId="584C0E19" w14:textId="0E73ED85" w:rsidR="00312930" w:rsidRDefault="0059377C" w:rsidP="00156091">
      <w:pPr>
        <w:rPr>
          <w:rFonts w:cs="Calibri"/>
          <w:lang w:val="es-ES"/>
        </w:rPr>
      </w:pPr>
      <w:r w:rsidRPr="0059377C">
        <w:rPr>
          <w:rFonts w:cs="Calibri"/>
          <w:lang w:val="es-ES"/>
        </w:rPr>
        <w:t xml:space="preserve">Los contenedores son instancias de imágenes, teniendo un contenedor, es como tener una máquina virtual, un ordenador funcionando teniendo el sistema de </w:t>
      </w:r>
      <w:proofErr w:type="spellStart"/>
      <w:r w:rsidRPr="0059377C">
        <w:rPr>
          <w:rFonts w:cs="Calibri"/>
          <w:lang w:val="es-ES"/>
        </w:rPr>
        <w:t>crawling</w:t>
      </w:r>
      <w:proofErr w:type="spellEnd"/>
      <w:r w:rsidRPr="0059377C">
        <w:rPr>
          <w:rFonts w:cs="Calibri"/>
          <w:lang w:val="es-ES"/>
        </w:rPr>
        <w:t xml:space="preserve"> dentro.</w:t>
      </w:r>
    </w:p>
    <w:p w14:paraId="6424EE07" w14:textId="0FBBD17E" w:rsidR="00312930" w:rsidRDefault="0059377C" w:rsidP="00156091">
      <w:pPr>
        <w:rPr>
          <w:rFonts w:cs="Calibri"/>
          <w:lang w:val="es-ES"/>
        </w:rPr>
      </w:pPr>
      <w:r w:rsidRPr="0059377C">
        <w:rPr>
          <w:rFonts w:cs="Calibri"/>
          <w:lang w:val="es-ES"/>
        </w:rPr>
        <w:lastRenderedPageBreak/>
        <w:t>Para crearlo, previamente se ha debido de introducirse en una imagen. así tan solo hay que especificar el nombre tras darle a crear nuevo proyecto.</w:t>
      </w:r>
    </w:p>
    <w:p w14:paraId="77CC77F4" w14:textId="16C27653" w:rsidR="00312930" w:rsidRDefault="0059377C" w:rsidP="00156091">
      <w:pPr>
        <w:rPr>
          <w:rFonts w:cs="Calibri"/>
          <w:lang w:val="es-ES"/>
        </w:rPr>
      </w:pPr>
      <w:r w:rsidRPr="0059377C">
        <w:rPr>
          <w:rFonts w:cs="Calibri"/>
          <w:lang w:val="es-ES"/>
        </w:rPr>
        <w:t>También se pueden borrar o editar.</w:t>
      </w:r>
    </w:p>
    <w:p w14:paraId="78C5C4F2" w14:textId="6C483399" w:rsidR="00312930" w:rsidRDefault="0059377C" w:rsidP="00156091">
      <w:pPr>
        <w:rPr>
          <w:rFonts w:cs="Calibri"/>
          <w:lang w:val="es-ES"/>
        </w:rPr>
      </w:pPr>
      <w:r w:rsidRPr="0059377C">
        <w:rPr>
          <w:rFonts w:cs="Calibri"/>
          <w:lang w:val="es-ES"/>
        </w:rPr>
        <w:t xml:space="preserve">Una vez lo creas, y clicas en el para introducirte dentro, tardará en cargar un segundo o dos el estado actual del contenedor y mostrará esta pantalla con </w:t>
      </w:r>
      <w:r w:rsidR="00156091" w:rsidRPr="0059377C">
        <w:rPr>
          <w:rFonts w:cs="Calibri"/>
          <w:lang w:val="es-ES"/>
        </w:rPr>
        <w:t>múltiples</w:t>
      </w:r>
      <w:r w:rsidRPr="0059377C">
        <w:rPr>
          <w:rFonts w:cs="Calibri"/>
          <w:lang w:val="es-ES"/>
        </w:rPr>
        <w:t xml:space="preserve"> funcionalidades</w:t>
      </w:r>
      <w:r w:rsidR="00156091">
        <w:rPr>
          <w:rFonts w:cs="Calibri"/>
          <w:lang w:val="es-ES"/>
        </w:rPr>
        <w:t>.</w:t>
      </w:r>
    </w:p>
    <w:p w14:paraId="4CF9C0D5" w14:textId="7AFF57DE" w:rsidR="0059377C" w:rsidRPr="0059377C" w:rsidRDefault="00FF416D" w:rsidP="00156091">
      <w:pPr>
        <w:rPr>
          <w:rFonts w:cs="Calibri"/>
          <w:lang w:val="es-ES"/>
        </w:rPr>
      </w:pPr>
      <w:r>
        <w:rPr>
          <w:rFonts w:cs="Calibri"/>
          <w:noProof/>
          <w:lang w:val="es-ES" w:eastAsia="es-ES"/>
        </w:rPr>
        <w:drawing>
          <wp:inline distT="0" distB="0" distL="0" distR="0" wp14:anchorId="7E495333" wp14:editId="4E966722">
            <wp:extent cx="5737860" cy="2849880"/>
            <wp:effectExtent l="0" t="0" r="2540" b="0"/>
            <wp:docPr id="18" name="Picture 18" descr="contain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ainer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7860" cy="2849880"/>
                    </a:xfrm>
                    <a:prstGeom prst="rect">
                      <a:avLst/>
                    </a:prstGeom>
                    <a:noFill/>
                    <a:ln>
                      <a:noFill/>
                    </a:ln>
                  </pic:spPr>
                </pic:pic>
              </a:graphicData>
            </a:graphic>
          </wp:inline>
        </w:drawing>
      </w:r>
    </w:p>
    <w:p w14:paraId="21D3A7BC" w14:textId="2B3A30EC" w:rsidR="00312930" w:rsidRDefault="00156091" w:rsidP="00156091">
      <w:pPr>
        <w:rPr>
          <w:rFonts w:cs="Calibri"/>
          <w:lang w:val="es-ES"/>
        </w:rPr>
      </w:pPr>
      <w:r>
        <w:rPr>
          <w:rFonts w:cs="CMR10"/>
          <w:i/>
          <w:szCs w:val="20"/>
        </w:rPr>
        <w:t>Figura</w:t>
      </w:r>
      <w:r w:rsidR="00027430">
        <w:rPr>
          <w:rFonts w:cs="CMR10"/>
          <w:i/>
          <w:szCs w:val="20"/>
        </w:rPr>
        <w:t xml:space="preserve"> 1</w:t>
      </w:r>
      <w:r w:rsidR="0067711A">
        <w:rPr>
          <w:rFonts w:cs="CMR10"/>
          <w:i/>
          <w:szCs w:val="20"/>
        </w:rPr>
        <w:t>2</w:t>
      </w:r>
      <w:r w:rsidRPr="00220849">
        <w:rPr>
          <w:rFonts w:cs="CMR10"/>
          <w:i/>
          <w:szCs w:val="20"/>
          <w:lang w:val="es-ES" w:eastAsia="es-ES"/>
        </w:rPr>
        <w:t xml:space="preserve">: </w:t>
      </w:r>
      <w:r>
        <w:rPr>
          <w:rFonts w:cs="CMR10"/>
          <w:i/>
          <w:szCs w:val="20"/>
        </w:rPr>
        <w:t>Contenedor ‘</w:t>
      </w:r>
      <w:proofErr w:type="spellStart"/>
      <w:r>
        <w:rPr>
          <w:rFonts w:cs="CMR10"/>
          <w:i/>
          <w:szCs w:val="20"/>
        </w:rPr>
        <w:t>one</w:t>
      </w:r>
      <w:proofErr w:type="spellEnd"/>
      <w:r>
        <w:rPr>
          <w:rFonts w:cs="CMR10"/>
          <w:i/>
          <w:szCs w:val="20"/>
        </w:rPr>
        <w:t>’ ejecutándose</w:t>
      </w:r>
      <w:r w:rsidRPr="00220849">
        <w:rPr>
          <w:rFonts w:cs="CMR10"/>
          <w:i/>
          <w:szCs w:val="20"/>
        </w:rPr>
        <w:t>.</w:t>
      </w:r>
    </w:p>
    <w:p w14:paraId="2D811512" w14:textId="2FCD0C24" w:rsidR="00156091" w:rsidRDefault="00FF416D" w:rsidP="00156091">
      <w:pPr>
        <w:rPr>
          <w:rFonts w:cs="Calibri"/>
          <w:lang w:val="es-ES"/>
        </w:rPr>
      </w:pPr>
      <w:r>
        <w:rPr>
          <w:rFonts w:cs="Calibri"/>
          <w:noProof/>
          <w:lang w:val="es-ES" w:eastAsia="es-ES"/>
        </w:rPr>
        <w:drawing>
          <wp:inline distT="0" distB="0" distL="0" distR="0" wp14:anchorId="5E09CFD9" wp14:editId="037EBAB3">
            <wp:extent cx="5821680" cy="2895600"/>
            <wp:effectExtent l="0" t="0" r="0" b="0"/>
            <wp:docPr id="19" name="Picture 19" descr="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ain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1680" cy="2895600"/>
                    </a:xfrm>
                    <a:prstGeom prst="rect">
                      <a:avLst/>
                    </a:prstGeom>
                    <a:noFill/>
                    <a:ln>
                      <a:noFill/>
                    </a:ln>
                  </pic:spPr>
                </pic:pic>
              </a:graphicData>
            </a:graphic>
          </wp:inline>
        </w:drawing>
      </w:r>
    </w:p>
    <w:p w14:paraId="785C7425" w14:textId="7273A77F" w:rsidR="00312930" w:rsidRDefault="00156091" w:rsidP="00156091">
      <w:pPr>
        <w:rPr>
          <w:rFonts w:cs="Calibri"/>
          <w:lang w:val="es-ES"/>
        </w:rPr>
      </w:pPr>
      <w:r>
        <w:rPr>
          <w:rFonts w:cs="CMR10"/>
          <w:i/>
          <w:szCs w:val="20"/>
        </w:rPr>
        <w:t>Figura</w:t>
      </w:r>
      <w:r w:rsidR="00027430">
        <w:rPr>
          <w:rFonts w:cs="CMR10"/>
          <w:i/>
          <w:szCs w:val="20"/>
        </w:rPr>
        <w:t xml:space="preserve"> 1</w:t>
      </w:r>
      <w:r w:rsidR="0067711A">
        <w:rPr>
          <w:rFonts w:cs="CMR10"/>
          <w:i/>
          <w:szCs w:val="20"/>
        </w:rPr>
        <w:t>3</w:t>
      </w:r>
      <w:r w:rsidRPr="00220849">
        <w:rPr>
          <w:rFonts w:cs="CMR10"/>
          <w:i/>
          <w:szCs w:val="20"/>
          <w:lang w:val="es-ES" w:eastAsia="es-ES"/>
        </w:rPr>
        <w:t xml:space="preserve">: </w:t>
      </w:r>
      <w:r>
        <w:rPr>
          <w:rFonts w:cs="CMR10"/>
          <w:i/>
          <w:szCs w:val="20"/>
        </w:rPr>
        <w:t>Contenedor ‘</w:t>
      </w:r>
      <w:proofErr w:type="spellStart"/>
      <w:r>
        <w:rPr>
          <w:rFonts w:cs="CMR10"/>
          <w:i/>
          <w:szCs w:val="20"/>
        </w:rPr>
        <w:t>one</w:t>
      </w:r>
      <w:proofErr w:type="spellEnd"/>
      <w:r>
        <w:rPr>
          <w:rFonts w:cs="CMR10"/>
          <w:i/>
          <w:szCs w:val="20"/>
        </w:rPr>
        <w:t>’ en estado pausado</w:t>
      </w:r>
      <w:r w:rsidRPr="00220849">
        <w:rPr>
          <w:rFonts w:cs="CMR10"/>
          <w:i/>
          <w:szCs w:val="20"/>
        </w:rPr>
        <w:t>.</w:t>
      </w:r>
    </w:p>
    <w:p w14:paraId="0DE0AB9A" w14:textId="2947DD31" w:rsidR="00312930" w:rsidRDefault="00156091" w:rsidP="00156091">
      <w:pPr>
        <w:rPr>
          <w:rFonts w:cs="Calibri"/>
          <w:lang w:val="es-ES"/>
        </w:rPr>
      </w:pPr>
      <w:r>
        <w:rPr>
          <w:rFonts w:cs="Calibri"/>
          <w:lang w:val="es-ES"/>
        </w:rPr>
        <w:lastRenderedPageBreak/>
        <w:t>Se pueden apreciar en ambas imágenes varias posibles operaciones según su estado:</w:t>
      </w:r>
    </w:p>
    <w:p w14:paraId="7F23E5AB" w14:textId="4ACF9D54" w:rsidR="00312930" w:rsidRDefault="0059377C" w:rsidP="00156091">
      <w:pPr>
        <w:numPr>
          <w:ilvl w:val="0"/>
          <w:numId w:val="37"/>
        </w:numPr>
        <w:rPr>
          <w:rFonts w:cs="Calibri"/>
          <w:lang w:val="es-ES"/>
        </w:rPr>
      </w:pPr>
      <w:proofErr w:type="spellStart"/>
      <w:r w:rsidRPr="0059377C">
        <w:rPr>
          <w:rFonts w:cs="Calibri"/>
          <w:lang w:val="es-ES"/>
        </w:rPr>
        <w:t>Index</w:t>
      </w:r>
      <w:proofErr w:type="spellEnd"/>
      <w:r w:rsidRPr="0059377C">
        <w:rPr>
          <w:rFonts w:cs="Calibri"/>
          <w:lang w:val="es-ES"/>
        </w:rPr>
        <w:t xml:space="preserve">: Indexa todo lo que se ha ido recogiendo de información, esta opción está introducida debido a que en el DSL se especifica </w:t>
      </w:r>
      <w:proofErr w:type="spellStart"/>
      <w:r w:rsidRPr="0059377C">
        <w:rPr>
          <w:rFonts w:cs="Calibri"/>
          <w:lang w:val="es-ES"/>
        </w:rPr>
        <w:t>cuadno</w:t>
      </w:r>
      <w:proofErr w:type="spellEnd"/>
      <w:r w:rsidRPr="0059377C">
        <w:rPr>
          <w:rFonts w:cs="Calibri"/>
          <w:lang w:val="es-ES"/>
        </w:rPr>
        <w:t xml:space="preserve"> se quiere indexar, pero se da la opción de realizarlo manualmente por si el usuario quiere asegurarse o ha cambiado de opinión respecto a </w:t>
      </w:r>
      <w:r w:rsidR="00156091" w:rsidRPr="0059377C">
        <w:rPr>
          <w:rFonts w:cs="Calibri"/>
          <w:lang w:val="es-ES"/>
        </w:rPr>
        <w:t>cuándo</w:t>
      </w:r>
      <w:r w:rsidR="00156091">
        <w:rPr>
          <w:rFonts w:cs="Calibri"/>
          <w:lang w:val="es-ES"/>
        </w:rPr>
        <w:t xml:space="preserve"> realizarla</w:t>
      </w:r>
    </w:p>
    <w:p w14:paraId="1F2ED034" w14:textId="611A0746" w:rsidR="00312930" w:rsidRDefault="0059377C" w:rsidP="00156091">
      <w:pPr>
        <w:numPr>
          <w:ilvl w:val="0"/>
          <w:numId w:val="37"/>
        </w:numPr>
        <w:rPr>
          <w:rFonts w:cs="Calibri"/>
          <w:lang w:val="es-ES"/>
        </w:rPr>
      </w:pPr>
      <w:proofErr w:type="spellStart"/>
      <w:r w:rsidRPr="0059377C">
        <w:rPr>
          <w:rFonts w:cs="Calibri"/>
          <w:lang w:val="es-ES"/>
        </w:rPr>
        <w:t>Search</w:t>
      </w:r>
      <w:proofErr w:type="spellEnd"/>
      <w:r w:rsidRPr="0059377C">
        <w:rPr>
          <w:rFonts w:cs="Calibri"/>
          <w:lang w:val="es-ES"/>
        </w:rPr>
        <w:t>: Puedes buscar cualquier contenido en la información que el sistema ha recogido tan solo introduciendo la búsqueda y clicando a este botón. Tan solo muestra los 20 primeros resultados</w:t>
      </w:r>
    </w:p>
    <w:p w14:paraId="61F610C3" w14:textId="16C8A63C" w:rsidR="00312930" w:rsidRDefault="0059377C" w:rsidP="00156091">
      <w:pPr>
        <w:numPr>
          <w:ilvl w:val="0"/>
          <w:numId w:val="37"/>
        </w:numPr>
        <w:rPr>
          <w:rFonts w:cs="Calibri"/>
          <w:lang w:val="es-ES"/>
        </w:rPr>
      </w:pPr>
      <w:r w:rsidRPr="0059377C">
        <w:rPr>
          <w:rFonts w:cs="Calibri"/>
          <w:lang w:val="es-ES"/>
        </w:rPr>
        <w:t xml:space="preserve">Pause/Stop: Pausa o para el sistema para no consumir recursos. </w:t>
      </w:r>
      <w:r w:rsidR="00156091">
        <w:rPr>
          <w:rFonts w:cs="Calibri"/>
          <w:lang w:val="es-ES"/>
        </w:rPr>
        <w:t>Se recomienda tan solo pausarlo</w:t>
      </w:r>
    </w:p>
    <w:p w14:paraId="37EDF9AF" w14:textId="09B3197A" w:rsidR="00312930" w:rsidRDefault="0059377C" w:rsidP="00156091">
      <w:pPr>
        <w:numPr>
          <w:ilvl w:val="0"/>
          <w:numId w:val="37"/>
        </w:numPr>
        <w:rPr>
          <w:rFonts w:cs="Calibri"/>
          <w:lang w:val="es-ES"/>
        </w:rPr>
      </w:pPr>
      <w:proofErr w:type="spellStart"/>
      <w:r w:rsidRPr="0059377C">
        <w:rPr>
          <w:rFonts w:cs="Calibri"/>
          <w:lang w:val="es-ES"/>
        </w:rPr>
        <w:t>Restart</w:t>
      </w:r>
      <w:proofErr w:type="spellEnd"/>
      <w:r w:rsidRPr="0059377C">
        <w:rPr>
          <w:rFonts w:cs="Calibri"/>
          <w:lang w:val="es-ES"/>
        </w:rPr>
        <w:t>: Solo visible si se ha pausado o parado previamente, vuelve a iniciar en el estado anterior el sistema</w:t>
      </w:r>
    </w:p>
    <w:p w14:paraId="3F90772E" w14:textId="0D660C6A" w:rsidR="00312930" w:rsidRDefault="0059377C" w:rsidP="00156091">
      <w:pPr>
        <w:numPr>
          <w:ilvl w:val="0"/>
          <w:numId w:val="37"/>
        </w:numPr>
        <w:rPr>
          <w:rFonts w:cs="Calibri"/>
          <w:lang w:val="es-ES"/>
        </w:rPr>
      </w:pPr>
      <w:proofErr w:type="spellStart"/>
      <w:r w:rsidRPr="0059377C">
        <w:rPr>
          <w:rFonts w:cs="Calibri"/>
          <w:lang w:val="es-ES"/>
        </w:rPr>
        <w:t>Download</w:t>
      </w:r>
      <w:proofErr w:type="spellEnd"/>
      <w:r w:rsidRPr="0059377C">
        <w:rPr>
          <w:rFonts w:cs="Calibri"/>
          <w:lang w:val="es-ES"/>
        </w:rPr>
        <w:t xml:space="preserve"> </w:t>
      </w:r>
      <w:proofErr w:type="spellStart"/>
      <w:r w:rsidRPr="0059377C">
        <w:rPr>
          <w:rFonts w:cs="Calibri"/>
          <w:lang w:val="es-ES"/>
        </w:rPr>
        <w:t>all</w:t>
      </w:r>
      <w:proofErr w:type="spellEnd"/>
      <w:r w:rsidRPr="0059377C">
        <w:rPr>
          <w:rFonts w:cs="Calibri"/>
          <w:lang w:val="es-ES"/>
        </w:rPr>
        <w:t xml:space="preserve"> </w:t>
      </w:r>
      <w:proofErr w:type="spellStart"/>
      <w:r w:rsidRPr="0059377C">
        <w:rPr>
          <w:rFonts w:cs="Calibri"/>
          <w:lang w:val="es-ES"/>
        </w:rPr>
        <w:t>results</w:t>
      </w:r>
      <w:proofErr w:type="spellEnd"/>
      <w:r w:rsidRPr="0059377C">
        <w:rPr>
          <w:rFonts w:cs="Calibri"/>
          <w:lang w:val="es-ES"/>
        </w:rPr>
        <w:t xml:space="preserve">: Descarga en un fichero con TODOS los resultados de la </w:t>
      </w:r>
      <w:proofErr w:type="spellStart"/>
      <w:r w:rsidRPr="0059377C">
        <w:rPr>
          <w:rFonts w:cs="Calibri"/>
          <w:lang w:val="es-ES"/>
        </w:rPr>
        <w:t>query</w:t>
      </w:r>
      <w:proofErr w:type="spellEnd"/>
    </w:p>
    <w:p w14:paraId="56217F62" w14:textId="34690D47" w:rsidR="00312930" w:rsidRDefault="0059377C" w:rsidP="00156091">
      <w:pPr>
        <w:numPr>
          <w:ilvl w:val="0"/>
          <w:numId w:val="37"/>
        </w:numPr>
        <w:rPr>
          <w:rFonts w:cs="Calibri"/>
          <w:lang w:val="es-ES"/>
        </w:rPr>
      </w:pPr>
      <w:proofErr w:type="spellStart"/>
      <w:r w:rsidRPr="0059377C">
        <w:rPr>
          <w:rFonts w:cs="Calibri"/>
          <w:lang w:val="es-ES"/>
        </w:rPr>
        <w:t>Download</w:t>
      </w:r>
      <w:proofErr w:type="spellEnd"/>
      <w:r w:rsidRPr="0059377C">
        <w:rPr>
          <w:rFonts w:cs="Calibri"/>
          <w:lang w:val="es-ES"/>
        </w:rPr>
        <w:t xml:space="preserve"> </w:t>
      </w:r>
      <w:proofErr w:type="spellStart"/>
      <w:r w:rsidRPr="0059377C">
        <w:rPr>
          <w:rFonts w:cs="Calibri"/>
          <w:lang w:val="es-ES"/>
        </w:rPr>
        <w:t>all</w:t>
      </w:r>
      <w:proofErr w:type="spellEnd"/>
      <w:r w:rsidRPr="0059377C">
        <w:rPr>
          <w:rFonts w:cs="Calibri"/>
          <w:lang w:val="es-ES"/>
        </w:rPr>
        <w:t xml:space="preserve">: Descarga TODA la información recogida por el </w:t>
      </w:r>
      <w:proofErr w:type="spellStart"/>
      <w:r w:rsidRPr="0059377C">
        <w:rPr>
          <w:rFonts w:cs="Calibri"/>
          <w:lang w:val="es-ES"/>
        </w:rPr>
        <w:t>crawler</w:t>
      </w:r>
      <w:proofErr w:type="spellEnd"/>
    </w:p>
    <w:p w14:paraId="0DFFCBF7" w14:textId="77777777" w:rsidR="0059377C" w:rsidRPr="0059377C" w:rsidRDefault="00156091" w:rsidP="00156091">
      <w:pPr>
        <w:rPr>
          <w:rFonts w:cs="Calibri"/>
          <w:lang w:val="es-ES"/>
        </w:rPr>
      </w:pPr>
      <w:r>
        <w:rPr>
          <w:rFonts w:cs="Calibri"/>
          <w:lang w:val="es-ES"/>
        </w:rPr>
        <w:t xml:space="preserve">En la pantalla del contenedor, se muestra el estado del mismo en todo </w:t>
      </w:r>
      <w:r w:rsidR="0011177F">
        <w:rPr>
          <w:rFonts w:cs="Calibri"/>
          <w:lang w:val="es-ES"/>
        </w:rPr>
        <w:t>momento,</w:t>
      </w:r>
      <w:r>
        <w:rPr>
          <w:rFonts w:cs="Calibri"/>
          <w:lang w:val="es-ES"/>
        </w:rPr>
        <w:t xml:space="preserve"> así como el estado del </w:t>
      </w:r>
      <w:proofErr w:type="spellStart"/>
      <w:r>
        <w:rPr>
          <w:rFonts w:cs="Calibri"/>
          <w:lang w:val="es-ES"/>
        </w:rPr>
        <w:t>crawler</w:t>
      </w:r>
      <w:proofErr w:type="spellEnd"/>
      <w:r>
        <w:rPr>
          <w:rFonts w:cs="Calibri"/>
          <w:lang w:val="es-ES"/>
        </w:rPr>
        <w:t>.</w:t>
      </w:r>
    </w:p>
    <w:p w14:paraId="38D8C740" w14:textId="57724BF9" w:rsidR="00312930" w:rsidRDefault="0059377C" w:rsidP="0011177F">
      <w:pPr>
        <w:rPr>
          <w:rFonts w:cs="Calibri"/>
          <w:lang w:val="es-ES"/>
        </w:rPr>
      </w:pPr>
      <w:r w:rsidRPr="0059377C">
        <w:rPr>
          <w:rFonts w:cs="Calibri"/>
          <w:lang w:val="es-ES"/>
        </w:rPr>
        <w:t xml:space="preserve">La diferencia entre ellos es que el contendor, es como el ordenador, donde se está ejecutando el </w:t>
      </w:r>
      <w:proofErr w:type="spellStart"/>
      <w:r w:rsidRPr="0059377C">
        <w:rPr>
          <w:rFonts w:cs="Calibri"/>
          <w:lang w:val="es-ES"/>
        </w:rPr>
        <w:t>crawler</w:t>
      </w:r>
      <w:proofErr w:type="spellEnd"/>
      <w:r w:rsidRPr="0059377C">
        <w:rPr>
          <w:rFonts w:cs="Calibri"/>
          <w:lang w:val="es-ES"/>
        </w:rPr>
        <w:t xml:space="preserve">, en cambio, el </w:t>
      </w:r>
      <w:proofErr w:type="spellStart"/>
      <w:r w:rsidRPr="0059377C">
        <w:rPr>
          <w:rFonts w:cs="Calibri"/>
          <w:lang w:val="es-ES"/>
        </w:rPr>
        <w:t>crawler</w:t>
      </w:r>
      <w:proofErr w:type="spellEnd"/>
      <w:r w:rsidRPr="0059377C">
        <w:rPr>
          <w:rFonts w:cs="Calibri"/>
          <w:lang w:val="es-ES"/>
        </w:rPr>
        <w:t xml:space="preserve"> es el programa que recoge toda la información.</w:t>
      </w:r>
    </w:p>
    <w:p w14:paraId="5D721133" w14:textId="204AD5E6" w:rsidR="00312930" w:rsidRDefault="00322616" w:rsidP="0011177F">
      <w:pPr>
        <w:rPr>
          <w:rFonts w:cs="Calibri"/>
          <w:lang w:val="es-ES"/>
        </w:rPr>
      </w:pPr>
      <w:r>
        <w:rPr>
          <w:rFonts w:cs="Calibri"/>
          <w:lang w:val="es-ES"/>
        </w:rPr>
        <w:t xml:space="preserve">En esta dirección web </w:t>
      </w:r>
      <w:hyperlink r:id="rId48" w:history="1">
        <w:r w:rsidRPr="00C527A6">
          <w:rPr>
            <w:rStyle w:val="Hipervnculo"/>
            <w:rFonts w:cs="Calibri"/>
            <w:lang w:val="es-ES"/>
          </w:rPr>
          <w:t>https://www.youtube.com/watch?v=L644A6WNCvI</w:t>
        </w:r>
      </w:hyperlink>
      <w:r>
        <w:rPr>
          <w:rFonts w:cs="Calibri"/>
          <w:lang w:val="es-ES"/>
        </w:rPr>
        <w:t xml:space="preserve"> reside un ejemplo de uso.</w:t>
      </w:r>
    </w:p>
    <w:p w14:paraId="71FC9CD0" w14:textId="77777777" w:rsidR="00312930" w:rsidRDefault="00312930">
      <w:pPr>
        <w:spacing w:before="0" w:after="0"/>
        <w:jc w:val="left"/>
        <w:rPr>
          <w:rFonts w:cs="Calibri"/>
          <w:lang w:val="es-ES"/>
        </w:rPr>
      </w:pPr>
      <w:r>
        <w:rPr>
          <w:rFonts w:cs="Calibri"/>
          <w:lang w:val="es-ES"/>
        </w:rPr>
        <w:br w:type="page"/>
      </w:r>
    </w:p>
    <w:p w14:paraId="4F9612E4" w14:textId="09E695AF" w:rsidR="00312930" w:rsidRDefault="009F75CF" w:rsidP="00E71E26">
      <w:pPr>
        <w:pStyle w:val="Ttulo2"/>
        <w:rPr>
          <w:i w:val="0"/>
          <w:lang w:val="es-ES"/>
        </w:rPr>
      </w:pPr>
      <w:bookmarkStart w:id="84" w:name="_Toc453868099"/>
      <w:r>
        <w:rPr>
          <w:i w:val="0"/>
          <w:lang w:val="es-ES"/>
        </w:rPr>
        <w:lastRenderedPageBreak/>
        <w:t xml:space="preserve">Anexo C. </w:t>
      </w:r>
      <w:r w:rsidR="0026576A">
        <w:rPr>
          <w:i w:val="0"/>
          <w:lang w:val="es-ES"/>
        </w:rPr>
        <w:t>Validación</w:t>
      </w:r>
      <w:bookmarkEnd w:id="84"/>
    </w:p>
    <w:p w14:paraId="48A3A8CA" w14:textId="77777777" w:rsidR="007B1E04" w:rsidRPr="00932913" w:rsidRDefault="007B1E04" w:rsidP="0026576A">
      <w:pPr>
        <w:rPr>
          <w:lang w:val="es-ES"/>
        </w:rPr>
      </w:pPr>
      <w:r w:rsidRPr="00BA229E">
        <w:rPr>
          <w:lang w:val="es-ES"/>
        </w:rPr>
        <w:t xml:space="preserve">La validación del </w:t>
      </w:r>
      <w:r w:rsidRPr="00932913">
        <w:rPr>
          <w:lang w:val="es-ES"/>
        </w:rPr>
        <w:t>sistema es un elemento imprescindible.</w:t>
      </w:r>
    </w:p>
    <w:p w14:paraId="5E20BC06" w14:textId="738504D7" w:rsidR="00312930" w:rsidRDefault="007B1E04" w:rsidP="0026576A">
      <w:pPr>
        <w:rPr>
          <w:lang w:val="es-ES"/>
        </w:rPr>
      </w:pPr>
      <w:r w:rsidRPr="00932913">
        <w:rPr>
          <w:lang w:val="es-ES"/>
        </w:rPr>
        <w:t xml:space="preserve">Se ha comentado </w:t>
      </w:r>
      <w:r w:rsidR="00CD3317" w:rsidRPr="00932913">
        <w:rPr>
          <w:lang w:val="es-ES"/>
        </w:rPr>
        <w:t>en</w:t>
      </w:r>
      <w:r w:rsidR="009C258B">
        <w:rPr>
          <w:lang w:val="es-ES"/>
        </w:rPr>
        <w:t xml:space="preserve"> </w:t>
      </w:r>
      <w:r w:rsidR="009C258B">
        <w:rPr>
          <w:rFonts w:cs="Calibri"/>
          <w:lang w:val="es-ES"/>
        </w:rPr>
        <w:fldChar w:fldCharType="begin"/>
      </w:r>
      <w:r w:rsidR="009C258B">
        <w:rPr>
          <w:rFonts w:cs="Calibri"/>
          <w:lang w:val="es-ES"/>
        </w:rPr>
        <w:instrText xml:space="preserve"> REF _Ref453872124 \h </w:instrText>
      </w:r>
      <w:r w:rsidR="009C258B">
        <w:rPr>
          <w:rFonts w:cs="Calibri"/>
          <w:lang w:val="es-ES"/>
        </w:rPr>
      </w:r>
      <w:r w:rsidR="009C258B">
        <w:rPr>
          <w:rFonts w:cs="Calibri"/>
          <w:lang w:val="es-ES"/>
        </w:rPr>
        <w:fldChar w:fldCharType="separate"/>
      </w:r>
      <w:r w:rsidR="00782CD7">
        <w:rPr>
          <w:lang w:val="es-ES"/>
        </w:rPr>
        <w:t>4. Tecnologías usadas</w:t>
      </w:r>
      <w:bookmarkStart w:id="85" w:name="_GoBack"/>
      <w:bookmarkEnd w:id="85"/>
      <w:r w:rsidR="009C258B">
        <w:rPr>
          <w:rFonts w:cs="Calibri"/>
          <w:lang w:val="es-ES"/>
        </w:rPr>
        <w:fldChar w:fldCharType="end"/>
      </w:r>
      <w:r w:rsidR="009C258B">
        <w:rPr>
          <w:rFonts w:cs="Calibri"/>
          <w:lang w:val="es-ES"/>
        </w:rPr>
        <w:t>.</w:t>
      </w:r>
      <w:r w:rsidR="0033725A" w:rsidRPr="00932913">
        <w:rPr>
          <w:lang w:val="es-ES"/>
        </w:rPr>
        <w:t>,</w:t>
      </w:r>
      <w:r w:rsidR="00795D1D" w:rsidRPr="00932913">
        <w:rPr>
          <w:lang w:val="es-ES"/>
        </w:rPr>
        <w:t xml:space="preserve"> </w:t>
      </w:r>
      <w:r w:rsidRPr="00932913">
        <w:rPr>
          <w:lang w:val="es-ES"/>
        </w:rPr>
        <w:t>las validaciones realizadas en este sistema, pero en este Anexo</w:t>
      </w:r>
      <w:r w:rsidRPr="00BA229E">
        <w:rPr>
          <w:lang w:val="es-ES"/>
        </w:rPr>
        <w:t xml:space="preserve"> se va a centrar la atención a los test (con </w:t>
      </w:r>
      <w:proofErr w:type="spellStart"/>
      <w:r w:rsidRPr="00BA229E">
        <w:rPr>
          <w:i/>
          <w:lang w:val="es-ES"/>
        </w:rPr>
        <w:t>JUnit</w:t>
      </w:r>
      <w:proofErr w:type="spellEnd"/>
      <w:r w:rsidRPr="00BA229E">
        <w:rPr>
          <w:lang w:val="es-ES"/>
        </w:rPr>
        <w:t>) de caja negra, y al desarrollo realizado por TDD.</w:t>
      </w:r>
    </w:p>
    <w:p w14:paraId="2D49F846" w14:textId="1E63F6C7" w:rsidR="00312930" w:rsidRDefault="007B1E04" w:rsidP="0026576A">
      <w:pPr>
        <w:rPr>
          <w:lang w:val="es-ES"/>
        </w:rPr>
      </w:pPr>
      <w:r w:rsidRPr="00BA229E">
        <w:rPr>
          <w:lang w:val="es-ES"/>
        </w:rPr>
        <w:t>En la versión actual del software, hay tres elementos que se están controlando a través de los test en Butler.</w:t>
      </w:r>
    </w:p>
    <w:p w14:paraId="09C67305" w14:textId="7F37EE6C" w:rsidR="00312930" w:rsidRDefault="007B1E04" w:rsidP="007B1E04">
      <w:pPr>
        <w:numPr>
          <w:ilvl w:val="0"/>
          <w:numId w:val="38"/>
        </w:numPr>
        <w:rPr>
          <w:lang w:val="es-ES"/>
        </w:rPr>
      </w:pPr>
      <w:r w:rsidRPr="00BA229E">
        <w:rPr>
          <w:lang w:val="es-ES"/>
        </w:rPr>
        <w:t>Funcionalidades relacionadas con los comandos</w:t>
      </w:r>
    </w:p>
    <w:p w14:paraId="1D373546" w14:textId="06CDA868" w:rsidR="00312930" w:rsidRDefault="007B1E04" w:rsidP="007B1E04">
      <w:pPr>
        <w:numPr>
          <w:ilvl w:val="0"/>
          <w:numId w:val="38"/>
        </w:numPr>
        <w:rPr>
          <w:lang w:val="es-ES"/>
        </w:rPr>
      </w:pPr>
      <w:r w:rsidRPr="00BA229E">
        <w:rPr>
          <w:lang w:val="es-ES"/>
        </w:rPr>
        <w:t>La correcta indexación del motor de búsqueda</w:t>
      </w:r>
    </w:p>
    <w:p w14:paraId="6A038995" w14:textId="2D0A3343" w:rsidR="00312930" w:rsidRDefault="007B1E04" w:rsidP="007B1E04">
      <w:pPr>
        <w:numPr>
          <w:ilvl w:val="0"/>
          <w:numId w:val="38"/>
        </w:numPr>
        <w:rPr>
          <w:lang w:val="es-ES"/>
        </w:rPr>
      </w:pPr>
      <w:r w:rsidRPr="00BA229E">
        <w:rPr>
          <w:lang w:val="es-ES"/>
        </w:rPr>
        <w:t>El correcto funcionamiento del Shell</w:t>
      </w:r>
    </w:p>
    <w:p w14:paraId="40A3F97B" w14:textId="4553AA05" w:rsidR="00312930" w:rsidRDefault="007B1E04" w:rsidP="007B1E04">
      <w:pPr>
        <w:rPr>
          <w:lang w:val="es-ES"/>
        </w:rPr>
      </w:pPr>
      <w:r w:rsidRPr="00BA229E">
        <w:rPr>
          <w:lang w:val="es-ES"/>
        </w:rPr>
        <w:t xml:space="preserve">Todo este código está organizado en un paquete llamado </w:t>
      </w:r>
      <w:r w:rsidRPr="00BA229E">
        <w:rPr>
          <w:i/>
          <w:lang w:val="es-ES"/>
        </w:rPr>
        <w:t>test</w:t>
      </w:r>
      <w:r w:rsidRPr="00BA229E">
        <w:rPr>
          <w:lang w:val="es-ES"/>
        </w:rPr>
        <w:t xml:space="preserve"> para mantener el código organizado según sus funcionalidades.</w:t>
      </w:r>
    </w:p>
    <w:p w14:paraId="6DA6B534" w14:textId="7B55A0D7" w:rsidR="00312930" w:rsidRDefault="007B1E04" w:rsidP="007B1E04">
      <w:r w:rsidRPr="00BA229E">
        <w:rPr>
          <w:lang w:val="es-ES"/>
        </w:rPr>
        <w:t xml:space="preserve">Para la realización de este tipo de </w:t>
      </w:r>
      <w:proofErr w:type="spellStart"/>
      <w:r w:rsidRPr="00BA229E">
        <w:rPr>
          <w:lang w:val="es-ES"/>
        </w:rPr>
        <w:t>tests</w:t>
      </w:r>
      <w:proofErr w:type="spellEnd"/>
      <w:r w:rsidRPr="00BA229E">
        <w:rPr>
          <w:lang w:val="es-ES"/>
        </w:rPr>
        <w:t xml:space="preserve"> se han utilizado características de </w:t>
      </w:r>
      <w:r w:rsidR="00883D90" w:rsidRPr="00BA229E">
        <w:rPr>
          <w:i/>
          <w:lang w:val="es-ES"/>
        </w:rPr>
        <w:t>java y</w:t>
      </w:r>
      <w:r w:rsidRPr="00BA229E">
        <w:rPr>
          <w:lang w:val="es-ES"/>
        </w:rPr>
        <w:t xml:space="preserve"> </w:t>
      </w:r>
      <w:r w:rsidRPr="00BA229E">
        <w:rPr>
          <w:i/>
          <w:lang w:val="es-ES"/>
        </w:rPr>
        <w:t>Spring</w:t>
      </w:r>
      <w:r w:rsidRPr="00BA229E">
        <w:t xml:space="preserve"> para facilitar tanto el desarrollo como l</w:t>
      </w:r>
      <w:r w:rsidR="00883D90" w:rsidRPr="00BA229E">
        <w:t>a configuración de estos.</w:t>
      </w:r>
    </w:p>
    <w:p w14:paraId="2F827DB5" w14:textId="1D89E7F3" w:rsidR="00312930" w:rsidRDefault="00883D90" w:rsidP="00883D90">
      <w:pPr>
        <w:numPr>
          <w:ilvl w:val="0"/>
          <w:numId w:val="39"/>
        </w:numPr>
      </w:pPr>
      <w:proofErr w:type="spellStart"/>
      <w:r w:rsidRPr="005406EA">
        <w:rPr>
          <w:i/>
        </w:rPr>
        <w:t>Beans</w:t>
      </w:r>
      <w:proofErr w:type="spellEnd"/>
      <w:r w:rsidRPr="00BA229E">
        <w:t>. Objetos que se auto-instancian dada una configuración/instanciación por defecto previa. Se puede especificar para estas configuraciones los aspectos que se deben dar para que en algunos casos se instancien unas configuraciones y en otras ocasiones otras.</w:t>
      </w:r>
    </w:p>
    <w:p w14:paraId="3C1D5F4C" w14:textId="226DEB47" w:rsidR="00312930" w:rsidRDefault="00883D90" w:rsidP="00883D90">
      <w:pPr>
        <w:ind w:left="720"/>
      </w:pPr>
      <w:r w:rsidRPr="00BA229E">
        <w:t xml:space="preserve">Así, por ejemplo, con una previa anotación java de </w:t>
      </w:r>
      <w:r w:rsidRPr="00BA229E">
        <w:rPr>
          <w:i/>
        </w:rPr>
        <w:t>@</w:t>
      </w:r>
      <w:proofErr w:type="spellStart"/>
      <w:r w:rsidRPr="00BA229E">
        <w:rPr>
          <w:i/>
        </w:rPr>
        <w:t>autowired</w:t>
      </w:r>
      <w:proofErr w:type="spellEnd"/>
      <w:r w:rsidRPr="00BA229E">
        <w:t xml:space="preserve"> se instancian validadores los ficheros de configuración que se necesiten para los </w:t>
      </w:r>
      <w:proofErr w:type="spellStart"/>
      <w:r w:rsidRPr="00BA229E">
        <w:t>tests</w:t>
      </w:r>
      <w:proofErr w:type="spellEnd"/>
      <w:r w:rsidRPr="00BA229E">
        <w:t>.</w:t>
      </w:r>
      <w:r w:rsidR="00533311" w:rsidRPr="00533311">
        <w:rPr>
          <w:lang w:val="es-ES"/>
        </w:rPr>
        <w:t xml:space="preserve"> </w:t>
      </w:r>
      <w:r w:rsidR="00533311">
        <w:rPr>
          <w:lang w:val="es-ES"/>
        </w:rPr>
        <w:t>[W8]</w:t>
      </w:r>
    </w:p>
    <w:p w14:paraId="4DDDB895" w14:textId="6D1768EF" w:rsidR="00312930" w:rsidRDefault="00883D90" w:rsidP="00883D90">
      <w:pPr>
        <w:numPr>
          <w:ilvl w:val="0"/>
          <w:numId w:val="39"/>
        </w:numPr>
      </w:pPr>
      <w:r w:rsidRPr="005406EA">
        <w:rPr>
          <w:i/>
        </w:rPr>
        <w:t>Anotaciones de java</w:t>
      </w:r>
      <w:r w:rsidRPr="00BA229E">
        <w:t xml:space="preserve">. Como las anotaciones de </w:t>
      </w:r>
      <w:r w:rsidR="007A4F90" w:rsidRPr="00BA229E">
        <w:rPr>
          <w:i/>
        </w:rPr>
        <w:t>@</w:t>
      </w:r>
      <w:proofErr w:type="spellStart"/>
      <w:r w:rsidR="007A4F90" w:rsidRPr="00BA229E">
        <w:rPr>
          <w:i/>
        </w:rPr>
        <w:t>ActiveProfile</w:t>
      </w:r>
      <w:proofErr w:type="spellEnd"/>
      <w:r w:rsidR="007A4F90" w:rsidRPr="00BA229E">
        <w:rPr>
          <w:i/>
        </w:rPr>
        <w:t xml:space="preserve">, </w:t>
      </w:r>
      <w:r w:rsidRPr="00BA229E">
        <w:rPr>
          <w:i/>
        </w:rPr>
        <w:t>@</w:t>
      </w:r>
      <w:proofErr w:type="spellStart"/>
      <w:r w:rsidRPr="00BA229E">
        <w:rPr>
          <w:i/>
        </w:rPr>
        <w:t>Value</w:t>
      </w:r>
      <w:proofErr w:type="spellEnd"/>
      <w:r w:rsidRPr="00BA229E">
        <w:rPr>
          <w:i/>
        </w:rPr>
        <w:t xml:space="preserve"> </w:t>
      </w:r>
      <w:r w:rsidRPr="00BA229E">
        <w:t xml:space="preserve">para que </w:t>
      </w:r>
      <w:r w:rsidR="007A4F90" w:rsidRPr="00BA229E">
        <w:t xml:space="preserve">dependiendo del perfil de ejecución algunas variables tomen unos valores u otros, así se pueden tener </w:t>
      </w:r>
      <w:proofErr w:type="spellStart"/>
      <w:r w:rsidR="007A4F90" w:rsidRPr="00BA229E">
        <w:t>varaibles</w:t>
      </w:r>
      <w:proofErr w:type="spellEnd"/>
      <w:r w:rsidR="007A4F90" w:rsidRPr="00BA229E">
        <w:t xml:space="preserve"> de configuración como rutas, por ejemplo. También para definir con que se va a ejecutar los </w:t>
      </w:r>
      <w:proofErr w:type="spellStart"/>
      <w:r w:rsidR="007A4F90" w:rsidRPr="00BA229E">
        <w:t>tests</w:t>
      </w:r>
      <w:proofErr w:type="spellEnd"/>
      <w:r w:rsidR="007A4F90" w:rsidRPr="00BA229E">
        <w:t>, definir que un método es un test etc…</w:t>
      </w:r>
    </w:p>
    <w:p w14:paraId="49F11FA6" w14:textId="40EA3F72" w:rsidR="00312930" w:rsidRDefault="007B1E04" w:rsidP="007B1E04">
      <w:pPr>
        <w:rPr>
          <w:lang w:val="es-ES"/>
        </w:rPr>
      </w:pPr>
      <w:r w:rsidRPr="00BA229E">
        <w:rPr>
          <w:lang w:val="es-ES"/>
        </w:rPr>
        <w:t>Un ejemplo del código sería este:</w:t>
      </w:r>
    </w:p>
    <w:p w14:paraId="6BE37EBB" w14:textId="24517BFB" w:rsidR="007A4F90" w:rsidRPr="00BA229E" w:rsidRDefault="00FF416D" w:rsidP="007B1E04">
      <w:pPr>
        <w:rPr>
          <w:lang w:val="es-ES"/>
        </w:rPr>
      </w:pPr>
      <w:r w:rsidRPr="00BA229E">
        <w:rPr>
          <w:noProof/>
          <w:lang w:val="es-ES" w:eastAsia="es-ES"/>
        </w:rPr>
        <w:lastRenderedPageBreak/>
        <w:drawing>
          <wp:inline distT="0" distB="0" distL="0" distR="0" wp14:anchorId="3977AFA5" wp14:editId="4116D761">
            <wp:extent cx="5920740" cy="5212080"/>
            <wp:effectExtent l="0" t="0" r="0" b="0"/>
            <wp:docPr id="20" name="Picture 20" descr="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0740" cy="5212080"/>
                    </a:xfrm>
                    <a:prstGeom prst="rect">
                      <a:avLst/>
                    </a:prstGeom>
                    <a:noFill/>
                    <a:ln>
                      <a:noFill/>
                    </a:ln>
                  </pic:spPr>
                </pic:pic>
              </a:graphicData>
            </a:graphic>
          </wp:inline>
        </w:drawing>
      </w:r>
    </w:p>
    <w:p w14:paraId="1181BE47" w14:textId="59EDA434" w:rsidR="00312930" w:rsidRDefault="00027430" w:rsidP="007A4F90">
      <w:pPr>
        <w:rPr>
          <w:rFonts w:cs="CMR10"/>
          <w:i/>
          <w:szCs w:val="20"/>
        </w:rPr>
      </w:pPr>
      <w:r>
        <w:rPr>
          <w:rFonts w:cs="CMR10"/>
          <w:i/>
          <w:szCs w:val="20"/>
        </w:rPr>
        <w:t>Figura 1</w:t>
      </w:r>
      <w:r w:rsidR="0067711A">
        <w:rPr>
          <w:rFonts w:cs="CMR10"/>
          <w:i/>
          <w:szCs w:val="20"/>
        </w:rPr>
        <w:t>4</w:t>
      </w:r>
      <w:r w:rsidR="007A4F90" w:rsidRPr="00220849">
        <w:rPr>
          <w:rFonts w:cs="CMR10"/>
          <w:i/>
          <w:szCs w:val="20"/>
          <w:lang w:val="es-ES" w:eastAsia="es-ES"/>
        </w:rPr>
        <w:t xml:space="preserve">: </w:t>
      </w:r>
      <w:r w:rsidR="007A4F90">
        <w:rPr>
          <w:rFonts w:cs="CMR10"/>
          <w:i/>
          <w:szCs w:val="20"/>
        </w:rPr>
        <w:t>Ejemplo de test de Butler</w:t>
      </w:r>
    </w:p>
    <w:p w14:paraId="36922AD0" w14:textId="77777777" w:rsidR="00312930" w:rsidRDefault="00312930">
      <w:pPr>
        <w:spacing w:before="0" w:after="0"/>
        <w:jc w:val="left"/>
        <w:rPr>
          <w:rFonts w:cs="CMR10"/>
          <w:i/>
          <w:szCs w:val="20"/>
        </w:rPr>
      </w:pPr>
      <w:r>
        <w:rPr>
          <w:rFonts w:cs="CMR10"/>
          <w:i/>
          <w:szCs w:val="20"/>
        </w:rPr>
        <w:br w:type="page"/>
      </w:r>
    </w:p>
    <w:p w14:paraId="64DE62A8" w14:textId="3E4D0D20" w:rsidR="00312930" w:rsidRDefault="00853024" w:rsidP="00853024">
      <w:pPr>
        <w:pStyle w:val="Ttulo2"/>
        <w:rPr>
          <w:i w:val="0"/>
          <w:lang w:val="es-ES"/>
        </w:rPr>
      </w:pPr>
      <w:bookmarkStart w:id="86" w:name="_Toc453868100"/>
      <w:r>
        <w:rPr>
          <w:i w:val="0"/>
          <w:lang w:val="es-ES"/>
        </w:rPr>
        <w:lastRenderedPageBreak/>
        <w:t>Anexo D. Indexación</w:t>
      </w:r>
      <w:bookmarkEnd w:id="86"/>
    </w:p>
    <w:p w14:paraId="427BB7E0" w14:textId="0BEA91C4" w:rsidR="00312930" w:rsidRDefault="00853024" w:rsidP="00853024">
      <w:pPr>
        <w:rPr>
          <w:lang w:val="es-ES"/>
        </w:rPr>
      </w:pPr>
      <w:r>
        <w:rPr>
          <w:lang w:val="es-ES"/>
        </w:rPr>
        <w:t xml:space="preserve">El proceso de indexación es muy necesario para que un motor de búsqueda sea eficiente. Butler utiliza </w:t>
      </w:r>
      <w:proofErr w:type="spellStart"/>
      <w:r>
        <w:rPr>
          <w:lang w:val="es-ES"/>
        </w:rPr>
        <w:t>Lucene</w:t>
      </w:r>
      <w:proofErr w:type="spellEnd"/>
      <w:r>
        <w:rPr>
          <w:lang w:val="es-ES"/>
        </w:rPr>
        <w:t xml:space="preserve"> como herramienta para realizar este proceso.</w:t>
      </w:r>
    </w:p>
    <w:p w14:paraId="1F49D4FC" w14:textId="6E54156C" w:rsidR="00312930" w:rsidRDefault="00853024" w:rsidP="00853024">
      <w:pPr>
        <w:rPr>
          <w:lang w:val="es-ES"/>
        </w:rPr>
      </w:pPr>
      <w:r w:rsidRPr="00932913">
        <w:rPr>
          <w:lang w:val="es-ES"/>
        </w:rPr>
        <w:t xml:space="preserve">A grandes rasgos el proceso se ha explicado </w:t>
      </w:r>
      <w:r w:rsidR="00CD3317" w:rsidRPr="00932913">
        <w:rPr>
          <w:lang w:val="es-ES"/>
        </w:rPr>
        <w:t xml:space="preserve">en </w:t>
      </w:r>
      <w:r w:rsidR="0033725A" w:rsidRPr="00932913">
        <w:rPr>
          <w:i/>
          <w:lang w:val="es-ES"/>
        </w:rPr>
        <w:fldChar w:fldCharType="begin"/>
      </w:r>
      <w:r w:rsidR="0033725A" w:rsidRPr="00932913">
        <w:rPr>
          <w:i/>
          <w:lang w:val="es-ES"/>
        </w:rPr>
        <w:instrText xml:space="preserve"> REF _Ref452997884 \h </w:instrText>
      </w:r>
      <w:r w:rsidR="00795D1D" w:rsidRPr="00932913">
        <w:rPr>
          <w:i/>
          <w:lang w:val="es-ES"/>
        </w:rPr>
        <w:instrText xml:space="preserve"> \* MERGEFORMAT </w:instrText>
      </w:r>
      <w:r w:rsidR="0033725A" w:rsidRPr="00932913">
        <w:rPr>
          <w:i/>
          <w:lang w:val="es-ES"/>
        </w:rPr>
      </w:r>
      <w:r w:rsidR="0033725A" w:rsidRPr="00932913">
        <w:rPr>
          <w:i/>
          <w:lang w:val="es-ES"/>
        </w:rPr>
        <w:fldChar w:fldCharType="separate"/>
      </w:r>
      <w:ins w:id="87" w:author="Iñigo Alonso" w:date="2016-06-16T20:28:00Z">
        <w:r w:rsidR="00782CD7">
          <w:rPr>
            <w:lang w:val="es-ES"/>
          </w:rPr>
          <w:t>3.1.5</w:t>
        </w:r>
        <w:r w:rsidR="00782CD7" w:rsidRPr="00A4681B">
          <w:rPr>
            <w:lang w:val="es-ES"/>
          </w:rPr>
          <w:t xml:space="preserve"> Indexador y buscador</w:t>
        </w:r>
      </w:ins>
      <w:del w:id="88" w:author="Iñigo Alonso" w:date="2016-06-16T20:28:00Z">
        <w:r w:rsidR="00CD2F44" w:rsidDel="00782CD7">
          <w:rPr>
            <w:lang w:val="es-ES"/>
          </w:rPr>
          <w:delText>3.1.5</w:delText>
        </w:r>
        <w:r w:rsidR="00CD2F44" w:rsidRPr="00A4681B" w:rsidDel="00782CD7">
          <w:rPr>
            <w:lang w:val="es-ES"/>
          </w:rPr>
          <w:delText xml:space="preserve"> Indexador y buscador</w:delText>
        </w:r>
      </w:del>
      <w:r w:rsidR="0033725A" w:rsidRPr="00932913">
        <w:rPr>
          <w:i/>
          <w:lang w:val="es-ES"/>
        </w:rPr>
        <w:fldChar w:fldCharType="end"/>
      </w:r>
      <w:r w:rsidRPr="00932913">
        <w:rPr>
          <w:lang w:val="es-ES"/>
        </w:rPr>
        <w:t xml:space="preserve">. Se ha hablado de la coordinación entre el contenedor </w:t>
      </w:r>
      <w:proofErr w:type="spellStart"/>
      <w:r w:rsidRPr="00932913">
        <w:rPr>
          <w:lang w:val="es-ES"/>
        </w:rPr>
        <w:t>Docker</w:t>
      </w:r>
      <w:proofErr w:type="spellEnd"/>
      <w:r w:rsidRPr="00932913">
        <w:rPr>
          <w:lang w:val="es-ES"/>
        </w:rPr>
        <w:t xml:space="preserve"> y Butler para mantener</w:t>
      </w:r>
      <w:r>
        <w:rPr>
          <w:lang w:val="es-ES"/>
        </w:rPr>
        <w:t xml:space="preserve"> la uniformidad y consistencia de la información ya que existe un proceso automatizado que indexa dentro del contendor </w:t>
      </w:r>
      <w:proofErr w:type="spellStart"/>
      <w:r>
        <w:rPr>
          <w:lang w:val="es-ES"/>
        </w:rPr>
        <w:t>Docker</w:t>
      </w:r>
      <w:proofErr w:type="spellEnd"/>
      <w:r>
        <w:rPr>
          <w:lang w:val="es-ES"/>
        </w:rPr>
        <w:t xml:space="preserve"> y debe utilizar el mismo código metodología que en Butler, que es el otro elemento donde se puede dar esta indexación a petición del usuario.</w:t>
      </w:r>
    </w:p>
    <w:p w14:paraId="6E7C7B65" w14:textId="675550FC" w:rsidR="00312930" w:rsidRDefault="00853024" w:rsidP="00853024">
      <w:pPr>
        <w:rPr>
          <w:lang w:val="es-ES"/>
        </w:rPr>
      </w:pPr>
      <w:r>
        <w:rPr>
          <w:lang w:val="es-ES"/>
        </w:rPr>
        <w:t xml:space="preserve">Para aclarar el proceso, se muestra a continuación un diagrama de secuencia. </w:t>
      </w:r>
    </w:p>
    <w:p w14:paraId="6F9F73C0" w14:textId="2554BBB4" w:rsidR="00853024" w:rsidRPr="00853024" w:rsidRDefault="00FF416D" w:rsidP="00853024">
      <w:pPr>
        <w:rPr>
          <w:lang w:val="es-ES"/>
        </w:rPr>
      </w:pPr>
      <w:r>
        <w:rPr>
          <w:noProof/>
          <w:lang w:val="es-ES" w:eastAsia="es-ES"/>
        </w:rPr>
        <w:drawing>
          <wp:inline distT="0" distB="0" distL="0" distR="0" wp14:anchorId="3F9A116D" wp14:editId="5454A79F">
            <wp:extent cx="5258165" cy="5292265"/>
            <wp:effectExtent l="0" t="0" r="0" b="0"/>
            <wp:docPr id="21" name="Picture 21" descr="ind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dex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7580" cy="5311806"/>
                    </a:xfrm>
                    <a:prstGeom prst="rect">
                      <a:avLst/>
                    </a:prstGeom>
                    <a:noFill/>
                    <a:ln>
                      <a:noFill/>
                    </a:ln>
                  </pic:spPr>
                </pic:pic>
              </a:graphicData>
            </a:graphic>
          </wp:inline>
        </w:drawing>
      </w:r>
    </w:p>
    <w:p w14:paraId="2081368B" w14:textId="6C39E923" w:rsidR="00312930" w:rsidRDefault="00027430" w:rsidP="0067711A">
      <w:pPr>
        <w:rPr>
          <w:rFonts w:cs="CMR10"/>
          <w:i/>
          <w:szCs w:val="20"/>
        </w:rPr>
      </w:pPr>
      <w:r>
        <w:rPr>
          <w:rFonts w:cs="CMR10"/>
          <w:i/>
          <w:szCs w:val="20"/>
        </w:rPr>
        <w:t xml:space="preserve">Figura </w:t>
      </w:r>
      <w:r w:rsidR="0067711A">
        <w:rPr>
          <w:rFonts w:cs="CMR10"/>
          <w:i/>
          <w:szCs w:val="20"/>
        </w:rPr>
        <w:t>15</w:t>
      </w:r>
      <w:r w:rsidR="00853024" w:rsidRPr="00220849">
        <w:rPr>
          <w:rFonts w:cs="CMR10"/>
          <w:i/>
          <w:szCs w:val="20"/>
          <w:lang w:val="es-ES" w:eastAsia="es-ES"/>
        </w:rPr>
        <w:t xml:space="preserve">: </w:t>
      </w:r>
      <w:r w:rsidR="00853024">
        <w:rPr>
          <w:rFonts w:cs="CMR10"/>
          <w:i/>
          <w:szCs w:val="20"/>
        </w:rPr>
        <w:t>Diagrama de secuencia de una indexació</w:t>
      </w:r>
      <w:r w:rsidR="0067711A">
        <w:rPr>
          <w:rFonts w:cs="CMR10"/>
          <w:i/>
          <w:szCs w:val="20"/>
        </w:rPr>
        <w:t>n</w:t>
      </w:r>
    </w:p>
    <w:p w14:paraId="3896C635" w14:textId="34F1D8CE" w:rsidR="00312930" w:rsidRDefault="00853024" w:rsidP="0026576A">
      <w:pPr>
        <w:pStyle w:val="Ttulo2"/>
        <w:rPr>
          <w:i w:val="0"/>
          <w:lang w:val="es-ES"/>
        </w:rPr>
      </w:pPr>
      <w:bookmarkStart w:id="89" w:name="_Toc453868101"/>
      <w:r>
        <w:rPr>
          <w:i w:val="0"/>
          <w:lang w:val="es-ES"/>
        </w:rPr>
        <w:lastRenderedPageBreak/>
        <w:t>Anexo E</w:t>
      </w:r>
      <w:r w:rsidR="009F75CF">
        <w:rPr>
          <w:i w:val="0"/>
          <w:lang w:val="es-ES"/>
        </w:rPr>
        <w:t xml:space="preserve">. </w:t>
      </w:r>
      <w:r w:rsidR="0026576A">
        <w:rPr>
          <w:i w:val="0"/>
          <w:lang w:val="es-ES"/>
        </w:rPr>
        <w:t xml:space="preserve">Instalación </w:t>
      </w:r>
      <w:proofErr w:type="spellStart"/>
      <w:r w:rsidR="0026576A">
        <w:rPr>
          <w:i w:val="0"/>
          <w:lang w:val="es-ES"/>
        </w:rPr>
        <w:t>Docker</w:t>
      </w:r>
      <w:bookmarkEnd w:id="89"/>
      <w:proofErr w:type="spellEnd"/>
    </w:p>
    <w:p w14:paraId="46E1A1DA" w14:textId="3D1721B1" w:rsidR="00312930" w:rsidRDefault="00E71E26" w:rsidP="00312930">
      <w:pPr>
        <w:rPr>
          <w:lang w:val="es-ES"/>
        </w:rPr>
      </w:pPr>
      <w:r w:rsidRPr="00BA229E">
        <w:rPr>
          <w:lang w:val="es-ES"/>
        </w:rPr>
        <w:t xml:space="preserve">Para la instalación y uso de Butler es necesaria la previa instalación de </w:t>
      </w:r>
      <w:proofErr w:type="spellStart"/>
      <w:r w:rsidRPr="00BA229E">
        <w:rPr>
          <w:lang w:val="es-ES"/>
        </w:rPr>
        <w:t>Docker</w:t>
      </w:r>
      <w:proofErr w:type="spellEnd"/>
      <w:r w:rsidRPr="00BA229E">
        <w:rPr>
          <w:lang w:val="es-ES"/>
        </w:rPr>
        <w:t>.</w:t>
      </w:r>
    </w:p>
    <w:p w14:paraId="0B3EA41E" w14:textId="4CA0AE6D" w:rsidR="00312930" w:rsidRDefault="00E71E26" w:rsidP="00312930">
      <w:pPr>
        <w:rPr>
          <w:lang w:val="es-ES"/>
        </w:rPr>
      </w:pPr>
      <w:r w:rsidRPr="00BA229E">
        <w:rPr>
          <w:lang w:val="es-ES"/>
        </w:rPr>
        <w:t xml:space="preserve">La instalación es bastante sencilla y </w:t>
      </w:r>
      <w:proofErr w:type="spellStart"/>
      <w:r w:rsidRPr="00BA229E">
        <w:rPr>
          <w:lang w:val="es-ES"/>
        </w:rPr>
        <w:t>Docker</w:t>
      </w:r>
      <w:proofErr w:type="spellEnd"/>
      <w:r w:rsidRPr="00BA229E">
        <w:rPr>
          <w:lang w:val="es-ES"/>
        </w:rPr>
        <w:t xml:space="preserve"> tiene una muy buena documentación. Aquí se muestran los links necesarios.</w:t>
      </w:r>
    </w:p>
    <w:p w14:paraId="7D2AC399" w14:textId="6644CBE0" w:rsidR="00312930" w:rsidRDefault="00E71E26" w:rsidP="00E71E26">
      <w:r w:rsidRPr="00BA229E">
        <w:t xml:space="preserve">Aquí se muestra una guía de </w:t>
      </w:r>
      <w:hyperlink r:id="rId51" w:history="1">
        <w:r w:rsidR="0059377C" w:rsidRPr="00BA229E">
          <w:rPr>
            <w:rStyle w:val="Hipervnculo"/>
            <w:rFonts w:cs="Helvetica"/>
            <w:color w:val="auto"/>
          </w:rPr>
          <w:t>instalación completa y configurando</w:t>
        </w:r>
      </w:hyperlink>
      <w:r w:rsidR="0059377C" w:rsidRPr="00FF416D">
        <w:t> </w:t>
      </w:r>
      <w:r w:rsidRPr="00AC3E2A">
        <w:t xml:space="preserve">partes de </w:t>
      </w:r>
      <w:proofErr w:type="spellStart"/>
      <w:r w:rsidRPr="00AC3E2A">
        <w:t>Docker</w:t>
      </w:r>
      <w:proofErr w:type="spellEnd"/>
      <w:r w:rsidRPr="00AC3E2A">
        <w:t>, si no, también están los links para una</w:t>
      </w:r>
      <w:r w:rsidR="0059377C" w:rsidRPr="00BA229E">
        <w:t xml:space="preserve"> instalación rápida en</w:t>
      </w:r>
      <w:r w:rsidR="0059377C" w:rsidRPr="00FF416D">
        <w:t> </w:t>
      </w:r>
      <w:proofErr w:type="spellStart"/>
      <w:r w:rsidR="005406EA">
        <w:fldChar w:fldCharType="begin"/>
      </w:r>
      <w:r w:rsidR="005406EA">
        <w:instrText xml:space="preserve"> HYPERLINK "https://docs.docker.com/linux/" </w:instrText>
      </w:r>
      <w:r w:rsidR="005406EA">
        <w:fldChar w:fldCharType="separate"/>
      </w:r>
      <w:r w:rsidR="0059377C" w:rsidRPr="00BA229E">
        <w:rPr>
          <w:rStyle w:val="Hipervnculo"/>
          <w:rFonts w:cs="Helvetica"/>
          <w:color w:val="auto"/>
        </w:rPr>
        <w:t>linux</w:t>
      </w:r>
      <w:proofErr w:type="spellEnd"/>
      <w:r w:rsidR="005406EA">
        <w:rPr>
          <w:rStyle w:val="Hipervnculo"/>
          <w:rFonts w:cs="Helvetica"/>
          <w:color w:val="auto"/>
        </w:rPr>
        <w:fldChar w:fldCharType="end"/>
      </w:r>
      <w:r w:rsidRPr="00BA229E">
        <w:t>,</w:t>
      </w:r>
      <w:r w:rsidR="0059377C" w:rsidRPr="00FF416D">
        <w:t> </w:t>
      </w:r>
      <w:hyperlink r:id="rId52" w:history="1">
        <w:r w:rsidR="0059377C" w:rsidRPr="00BA229E">
          <w:rPr>
            <w:rStyle w:val="Hipervnculo"/>
            <w:rFonts w:cs="Helvetica"/>
            <w:color w:val="auto"/>
          </w:rPr>
          <w:t>Mac</w:t>
        </w:r>
      </w:hyperlink>
      <w:r w:rsidRPr="00BA229E">
        <w:t>,</w:t>
      </w:r>
      <w:r w:rsidR="0059377C" w:rsidRPr="00FF416D">
        <w:t> </w:t>
      </w:r>
      <w:hyperlink r:id="rId53" w:history="1">
        <w:r w:rsidR="0059377C" w:rsidRPr="00BA229E">
          <w:rPr>
            <w:rStyle w:val="Hipervnculo"/>
            <w:rFonts w:cs="Helvetica"/>
            <w:color w:val="auto"/>
          </w:rPr>
          <w:t>Windows</w:t>
        </w:r>
      </w:hyperlink>
      <w:r w:rsidR="0059377C" w:rsidRPr="00BA229E">
        <w:t>.</w:t>
      </w:r>
    </w:p>
    <w:p w14:paraId="6C9EC754" w14:textId="6C1D75F9" w:rsidR="00312930" w:rsidRDefault="0059377C" w:rsidP="00E71E26">
      <w:r w:rsidRPr="00BA229E">
        <w:t>Se recomienda la instalación completa, puesto que indica como configurar</w:t>
      </w:r>
      <w:r w:rsidR="00E71E26" w:rsidRPr="00BA229E">
        <w:t>lo con mayor detalle y</w:t>
      </w:r>
      <w:r w:rsidRPr="00BA229E">
        <w:t xml:space="preserve">, por </w:t>
      </w:r>
      <w:r w:rsidR="00E71E26" w:rsidRPr="00BA229E">
        <w:t>ejemplo,</w:t>
      </w:r>
      <w:r w:rsidRPr="00BA229E">
        <w:t xml:space="preserve"> </w:t>
      </w:r>
      <w:r w:rsidR="00E71E26" w:rsidRPr="00BA229E">
        <w:t xml:space="preserve">para dar permisos suficientes únicamente para </w:t>
      </w:r>
      <w:proofErr w:type="spellStart"/>
      <w:r w:rsidR="00E71E26" w:rsidRPr="00BA229E">
        <w:t>Docker</w:t>
      </w:r>
      <w:proofErr w:type="spellEnd"/>
      <w:r w:rsidR="00E71E26" w:rsidRPr="00BA229E">
        <w:t xml:space="preserve"> (Si no, puede haber algunos problemas con Butler)</w:t>
      </w:r>
      <w:r w:rsidRPr="00BA229E">
        <w:t xml:space="preserve">. </w:t>
      </w:r>
    </w:p>
    <w:p w14:paraId="2251E05F" w14:textId="61CF1224" w:rsidR="00312930" w:rsidRDefault="00E71E26" w:rsidP="00E71E26">
      <w:proofErr w:type="spellStart"/>
      <w:r w:rsidRPr="00BA229E">
        <w:t>Docker</w:t>
      </w:r>
      <w:proofErr w:type="spellEnd"/>
      <w:r w:rsidRPr="00BA229E">
        <w:t xml:space="preserve"> es una tecnología nueva, y durante la realización de este proyecto, se ha visto que </w:t>
      </w:r>
      <w:proofErr w:type="spellStart"/>
      <w:r w:rsidRPr="00BA229E">
        <w:t>Docker</w:t>
      </w:r>
      <w:proofErr w:type="spellEnd"/>
      <w:r w:rsidRPr="00BA229E">
        <w:t>, a veces, si se tiene funcionando mucho tiempo, puede quedarse colgado (rara vez, pero ha ocurrido a veces) dando este mensaje la mayor parte de las veces (otras veces simplemente no había mensaje):</w:t>
      </w:r>
    </w:p>
    <w:p w14:paraId="3A1963EB" w14:textId="40DDC5CB" w:rsidR="00312930" w:rsidRDefault="007669B5" w:rsidP="0035361D">
      <w:pPr>
        <w:rPr>
          <w:rFonts w:ascii="Helvetica" w:hAnsi="Helvetica" w:cs="Helvetica"/>
          <w:color w:val="333333"/>
          <w:shd w:val="clear" w:color="auto" w:fill="FFFFFF"/>
          <w:lang w:val="en-US"/>
        </w:rPr>
      </w:pPr>
      <w:proofErr w:type="spellStart"/>
      <w:r w:rsidRPr="005406EA">
        <w:rPr>
          <w:rStyle w:val="CdigoHTML"/>
          <w:rFonts w:ascii="Consolas" w:eastAsia="MS Mincho" w:hAnsi="Consolas"/>
          <w:b/>
          <w:color w:val="333333"/>
          <w:lang w:val="en-US"/>
        </w:rPr>
        <w:t>docker</w:t>
      </w:r>
      <w:proofErr w:type="spellEnd"/>
      <w:r w:rsidRPr="005406EA">
        <w:rPr>
          <w:rStyle w:val="CdigoHTML"/>
          <w:rFonts w:ascii="Consolas" w:eastAsia="MS Mincho" w:hAnsi="Consolas"/>
          <w:b/>
          <w:color w:val="333333"/>
          <w:lang w:val="en-US"/>
        </w:rPr>
        <w:t xml:space="preserve">: An error occurred trying to connect: Post http://%2Fvar%2Frun%2Fdocker.sock/v1.22/containers/create: read </w:t>
      </w:r>
      <w:proofErr w:type="spellStart"/>
      <w:r w:rsidRPr="005406EA">
        <w:rPr>
          <w:rStyle w:val="CdigoHTML"/>
          <w:rFonts w:ascii="Consolas" w:eastAsia="MS Mincho" w:hAnsi="Consolas"/>
          <w:b/>
          <w:color w:val="333333"/>
          <w:lang w:val="en-US"/>
        </w:rPr>
        <w:t>unix</w:t>
      </w:r>
      <w:proofErr w:type="spellEnd"/>
      <w:r w:rsidRPr="005406EA">
        <w:rPr>
          <w:rStyle w:val="CdigoHTML"/>
          <w:rFonts w:ascii="Consolas" w:eastAsia="MS Mincho" w:hAnsi="Consolas"/>
          <w:b/>
          <w:color w:val="333333"/>
          <w:lang w:val="en-US"/>
        </w:rPr>
        <w:t xml:space="preserve"> @-&gt;/</w:t>
      </w:r>
      <w:proofErr w:type="spellStart"/>
      <w:r w:rsidRPr="005406EA">
        <w:rPr>
          <w:rStyle w:val="CdigoHTML"/>
          <w:rFonts w:ascii="Consolas" w:eastAsia="MS Mincho" w:hAnsi="Consolas"/>
          <w:b/>
          <w:color w:val="333333"/>
          <w:lang w:val="en-US"/>
        </w:rPr>
        <w:t>var</w:t>
      </w:r>
      <w:proofErr w:type="spellEnd"/>
      <w:r w:rsidRPr="005406EA">
        <w:rPr>
          <w:rStyle w:val="CdigoHTML"/>
          <w:rFonts w:ascii="Consolas" w:eastAsia="MS Mincho" w:hAnsi="Consolas"/>
          <w:b/>
          <w:color w:val="333333"/>
          <w:lang w:val="en-US"/>
        </w:rPr>
        <w:t>/run/</w:t>
      </w:r>
      <w:proofErr w:type="spellStart"/>
      <w:r w:rsidRPr="005406EA">
        <w:rPr>
          <w:rStyle w:val="CdigoHTML"/>
          <w:rFonts w:ascii="Consolas" w:eastAsia="MS Mincho" w:hAnsi="Consolas"/>
          <w:b/>
          <w:color w:val="333333"/>
          <w:lang w:val="en-US"/>
        </w:rPr>
        <w:t>docker.sock</w:t>
      </w:r>
      <w:proofErr w:type="spellEnd"/>
      <w:r w:rsidRPr="005406EA">
        <w:rPr>
          <w:rStyle w:val="CdigoHTML"/>
          <w:rFonts w:ascii="Consolas" w:eastAsia="MS Mincho" w:hAnsi="Consolas"/>
          <w:b/>
          <w:color w:val="333333"/>
          <w:lang w:val="en-US"/>
        </w:rPr>
        <w:t>: read: connection reset by peer.</w:t>
      </w:r>
      <w:r w:rsidRPr="005406EA">
        <w:rPr>
          <w:rFonts w:ascii="Consolas" w:hAnsi="Consolas" w:cs="Courier New"/>
          <w:b/>
          <w:color w:val="333333"/>
          <w:sz w:val="20"/>
          <w:szCs w:val="20"/>
          <w:lang w:val="en-US"/>
        </w:rPr>
        <w:t> </w:t>
      </w:r>
      <w:r w:rsidRPr="005406EA">
        <w:rPr>
          <w:rFonts w:ascii="Helvetica" w:hAnsi="Helvetica" w:cs="Helvetica"/>
          <w:b/>
          <w:color w:val="333333"/>
          <w:shd w:val="clear" w:color="auto" w:fill="FFFFFF"/>
          <w:lang w:val="en-US"/>
        </w:rPr>
        <w:t> </w:t>
      </w:r>
    </w:p>
    <w:p w14:paraId="7B1B0C2E" w14:textId="079C01D6" w:rsidR="00312930" w:rsidRDefault="007669B5" w:rsidP="007669B5">
      <w:r>
        <w:t xml:space="preserve">Para solucionar este problema (o algún otro relacionado con el mal funcionamiento de </w:t>
      </w:r>
      <w:proofErr w:type="spellStart"/>
      <w:r>
        <w:t>Docker</w:t>
      </w:r>
      <w:proofErr w:type="spellEnd"/>
      <w:r>
        <w:t>), tan solo hay que ejecutar:</w:t>
      </w:r>
    </w:p>
    <w:p w14:paraId="2D163B5C" w14:textId="77777777" w:rsidR="007669B5" w:rsidRPr="002110A0" w:rsidRDefault="007669B5" w:rsidP="007669B5">
      <w:pPr>
        <w:rPr>
          <w:rStyle w:val="CdigoHTML"/>
          <w:rFonts w:ascii="Consolas" w:eastAsia="MS Mincho" w:hAnsi="Consolas"/>
          <w:i/>
          <w:color w:val="333333"/>
          <w:lang w:val="en-US"/>
        </w:rPr>
      </w:pPr>
      <w:proofErr w:type="spellStart"/>
      <w:r w:rsidRPr="002110A0">
        <w:rPr>
          <w:rStyle w:val="CdigoHTML"/>
          <w:rFonts w:ascii="Consolas" w:eastAsia="MS Mincho" w:hAnsi="Consolas"/>
          <w:i/>
          <w:color w:val="333333"/>
          <w:lang w:val="en-US"/>
        </w:rPr>
        <w:t>sudo</w:t>
      </w:r>
      <w:proofErr w:type="spellEnd"/>
      <w:r w:rsidRPr="002110A0">
        <w:rPr>
          <w:rStyle w:val="CdigoHTML"/>
          <w:rFonts w:ascii="Consolas" w:eastAsia="MS Mincho" w:hAnsi="Consolas"/>
          <w:i/>
          <w:color w:val="333333"/>
          <w:lang w:val="en-US"/>
        </w:rPr>
        <w:t xml:space="preserve"> service </w:t>
      </w:r>
      <w:proofErr w:type="spellStart"/>
      <w:r w:rsidRPr="002110A0">
        <w:rPr>
          <w:rStyle w:val="CdigoHTML"/>
          <w:rFonts w:ascii="Consolas" w:eastAsia="MS Mincho" w:hAnsi="Consolas"/>
          <w:i/>
          <w:color w:val="333333"/>
          <w:lang w:val="en-US"/>
        </w:rPr>
        <w:t>docker</w:t>
      </w:r>
      <w:proofErr w:type="spellEnd"/>
      <w:r w:rsidRPr="002110A0">
        <w:rPr>
          <w:rStyle w:val="CdigoHTML"/>
          <w:rFonts w:ascii="Consolas" w:eastAsia="MS Mincho" w:hAnsi="Consolas"/>
          <w:i/>
          <w:color w:val="333333"/>
          <w:lang w:val="en-US"/>
        </w:rPr>
        <w:t xml:space="preserve"> stop</w:t>
      </w:r>
    </w:p>
    <w:p w14:paraId="48EFF616" w14:textId="77777777" w:rsidR="007669B5" w:rsidRPr="002110A0" w:rsidRDefault="007669B5" w:rsidP="007669B5">
      <w:pPr>
        <w:rPr>
          <w:rStyle w:val="CdigoHTML"/>
          <w:rFonts w:ascii="Consolas" w:eastAsia="MS Mincho" w:hAnsi="Consolas"/>
          <w:i/>
          <w:color w:val="333333"/>
          <w:lang w:val="en-US"/>
        </w:rPr>
      </w:pPr>
      <w:proofErr w:type="spellStart"/>
      <w:r w:rsidRPr="002110A0">
        <w:rPr>
          <w:rStyle w:val="CdigoHTML"/>
          <w:rFonts w:ascii="Consolas" w:eastAsia="MS Mincho" w:hAnsi="Consolas"/>
          <w:i/>
          <w:color w:val="333333"/>
          <w:lang w:val="en-US"/>
        </w:rPr>
        <w:t>sudo</w:t>
      </w:r>
      <w:proofErr w:type="spellEnd"/>
      <w:r w:rsidRPr="002110A0">
        <w:rPr>
          <w:rStyle w:val="CdigoHTML"/>
          <w:rFonts w:ascii="Consolas" w:eastAsia="MS Mincho" w:hAnsi="Consolas"/>
          <w:i/>
          <w:color w:val="333333"/>
          <w:lang w:val="en-US"/>
        </w:rPr>
        <w:t xml:space="preserve"> </w:t>
      </w:r>
      <w:proofErr w:type="spellStart"/>
      <w:r w:rsidRPr="002110A0">
        <w:rPr>
          <w:rStyle w:val="CdigoHTML"/>
          <w:rFonts w:ascii="Consolas" w:eastAsia="MS Mincho" w:hAnsi="Consolas"/>
          <w:i/>
          <w:color w:val="333333"/>
          <w:lang w:val="en-US"/>
        </w:rPr>
        <w:t>rm</w:t>
      </w:r>
      <w:proofErr w:type="spellEnd"/>
      <w:r w:rsidRPr="002110A0">
        <w:rPr>
          <w:rStyle w:val="CdigoHTML"/>
          <w:rFonts w:ascii="Consolas" w:eastAsia="MS Mincho" w:hAnsi="Consolas"/>
          <w:i/>
          <w:color w:val="333333"/>
          <w:lang w:val="en-US"/>
        </w:rPr>
        <w:t xml:space="preserve"> /</w:t>
      </w:r>
      <w:proofErr w:type="spellStart"/>
      <w:r w:rsidRPr="002110A0">
        <w:rPr>
          <w:rStyle w:val="CdigoHTML"/>
          <w:rFonts w:ascii="Consolas" w:eastAsia="MS Mincho" w:hAnsi="Consolas"/>
          <w:i/>
          <w:color w:val="333333"/>
          <w:lang w:val="en-US"/>
        </w:rPr>
        <w:t>var</w:t>
      </w:r>
      <w:proofErr w:type="spellEnd"/>
      <w:r w:rsidRPr="002110A0">
        <w:rPr>
          <w:rStyle w:val="CdigoHTML"/>
          <w:rFonts w:ascii="Consolas" w:eastAsia="MS Mincho" w:hAnsi="Consolas"/>
          <w:i/>
          <w:color w:val="333333"/>
          <w:lang w:val="en-US"/>
        </w:rPr>
        <w:t>/lib/</w:t>
      </w:r>
      <w:proofErr w:type="spellStart"/>
      <w:r w:rsidRPr="002110A0">
        <w:rPr>
          <w:rStyle w:val="CdigoHTML"/>
          <w:rFonts w:ascii="Consolas" w:eastAsia="MS Mincho" w:hAnsi="Consolas"/>
          <w:i/>
          <w:color w:val="333333"/>
          <w:lang w:val="en-US"/>
        </w:rPr>
        <w:t>docker</w:t>
      </w:r>
      <w:proofErr w:type="spellEnd"/>
      <w:r w:rsidRPr="002110A0">
        <w:rPr>
          <w:rStyle w:val="CdigoHTML"/>
          <w:rFonts w:ascii="Consolas" w:eastAsia="MS Mincho" w:hAnsi="Consolas"/>
          <w:i/>
          <w:color w:val="333333"/>
          <w:lang w:val="en-US"/>
        </w:rPr>
        <w:t>/network/files/local-</w:t>
      </w:r>
      <w:proofErr w:type="spellStart"/>
      <w:r w:rsidRPr="002110A0">
        <w:rPr>
          <w:rStyle w:val="CdigoHTML"/>
          <w:rFonts w:ascii="Consolas" w:eastAsia="MS Mincho" w:hAnsi="Consolas"/>
          <w:i/>
          <w:color w:val="333333"/>
          <w:lang w:val="en-US"/>
        </w:rPr>
        <w:t>kv.db</w:t>
      </w:r>
      <w:proofErr w:type="spellEnd"/>
    </w:p>
    <w:p w14:paraId="57AF2A6F" w14:textId="02C8476D" w:rsidR="00312930" w:rsidRDefault="007669B5" w:rsidP="007669B5">
      <w:pPr>
        <w:rPr>
          <w:i/>
        </w:rPr>
      </w:pPr>
      <w:r w:rsidRPr="007669B5">
        <w:rPr>
          <w:rStyle w:val="CdigoHTML"/>
          <w:rFonts w:ascii="Consolas" w:eastAsia="MS Mincho" w:hAnsi="Consolas"/>
          <w:i/>
          <w:color w:val="333333"/>
        </w:rPr>
        <w:t xml:space="preserve">sudo </w:t>
      </w:r>
      <w:proofErr w:type="spellStart"/>
      <w:r w:rsidRPr="007669B5">
        <w:rPr>
          <w:rStyle w:val="CdigoHTML"/>
          <w:rFonts w:ascii="Consolas" w:eastAsia="MS Mincho" w:hAnsi="Consolas"/>
          <w:i/>
          <w:color w:val="333333"/>
        </w:rPr>
        <w:t>service</w:t>
      </w:r>
      <w:proofErr w:type="spellEnd"/>
      <w:r w:rsidRPr="007669B5">
        <w:rPr>
          <w:rStyle w:val="CdigoHTML"/>
          <w:rFonts w:ascii="Consolas" w:eastAsia="MS Mincho" w:hAnsi="Consolas"/>
          <w:i/>
          <w:color w:val="333333"/>
        </w:rPr>
        <w:t xml:space="preserve"> </w:t>
      </w:r>
      <w:proofErr w:type="spellStart"/>
      <w:r w:rsidRPr="007669B5">
        <w:rPr>
          <w:rStyle w:val="CdigoHTML"/>
          <w:rFonts w:ascii="Consolas" w:eastAsia="MS Mincho" w:hAnsi="Consolas"/>
          <w:i/>
          <w:color w:val="333333"/>
        </w:rPr>
        <w:t>docker</w:t>
      </w:r>
      <w:proofErr w:type="spellEnd"/>
      <w:r w:rsidRPr="007669B5">
        <w:rPr>
          <w:rStyle w:val="CdigoHTML"/>
          <w:rFonts w:ascii="Consolas" w:eastAsia="MS Mincho" w:hAnsi="Consolas"/>
          <w:i/>
          <w:color w:val="333333"/>
        </w:rPr>
        <w:t xml:space="preserve"> </w:t>
      </w:r>
      <w:proofErr w:type="spellStart"/>
      <w:r w:rsidRPr="007669B5">
        <w:rPr>
          <w:rStyle w:val="CdigoHTML"/>
          <w:rFonts w:ascii="Consolas" w:eastAsia="MS Mincho" w:hAnsi="Consolas"/>
          <w:i/>
          <w:color w:val="333333"/>
        </w:rPr>
        <w:t>start</w:t>
      </w:r>
      <w:proofErr w:type="spellEnd"/>
      <w:r w:rsidRPr="005406EA">
        <w:t> </w:t>
      </w:r>
    </w:p>
    <w:p w14:paraId="75FBC98D" w14:textId="4B17F1FF" w:rsidR="00312930" w:rsidRDefault="007669B5" w:rsidP="007669B5">
      <w:r>
        <w:t>También puede dar este mensaje, el cual simplemente te avisa de que no está instalado correctamente o está mal configurado (aunque sea tan solo por falta de permisos suficientes):</w:t>
      </w:r>
    </w:p>
    <w:p w14:paraId="57700F45" w14:textId="01E4ED15" w:rsidR="00312930" w:rsidRDefault="007669B5" w:rsidP="00E71E26">
      <w:pPr>
        <w:rPr>
          <w:rFonts w:cs="Helvetica"/>
          <w:color w:val="333333"/>
          <w:lang w:val="en-US"/>
        </w:rPr>
      </w:pPr>
      <w:r w:rsidRPr="005406EA">
        <w:rPr>
          <w:rStyle w:val="CdigoHTML"/>
          <w:rFonts w:ascii="Calibri" w:eastAsia="MS Mincho" w:hAnsi="Calibri"/>
          <w:b/>
          <w:color w:val="333333"/>
          <w:sz w:val="24"/>
          <w:szCs w:val="24"/>
          <w:lang w:val="en-US"/>
        </w:rPr>
        <w:t>'Cannot connect to the Docker daemon. Is '</w:t>
      </w:r>
      <w:proofErr w:type="spellStart"/>
      <w:r w:rsidRPr="005406EA">
        <w:rPr>
          <w:rStyle w:val="CdigoHTML"/>
          <w:rFonts w:ascii="Calibri" w:eastAsia="MS Mincho" w:hAnsi="Calibri"/>
          <w:b/>
          <w:color w:val="333333"/>
          <w:sz w:val="24"/>
          <w:szCs w:val="24"/>
          <w:lang w:val="en-US"/>
        </w:rPr>
        <w:t>docker</w:t>
      </w:r>
      <w:proofErr w:type="spellEnd"/>
      <w:r w:rsidRPr="005406EA">
        <w:rPr>
          <w:rStyle w:val="CdigoHTML"/>
          <w:rFonts w:ascii="Calibri" w:eastAsia="MS Mincho" w:hAnsi="Calibri"/>
          <w:b/>
          <w:color w:val="333333"/>
          <w:sz w:val="24"/>
          <w:szCs w:val="24"/>
          <w:lang w:val="en-US"/>
        </w:rPr>
        <w:t xml:space="preserve"> daemon' running on this host?'</w:t>
      </w:r>
      <w:r w:rsidRPr="005406EA">
        <w:rPr>
          <w:b/>
        </w:rPr>
        <w:t> </w:t>
      </w:r>
    </w:p>
    <w:p w14:paraId="0106BD63" w14:textId="1EDC2F2C" w:rsidR="00312930" w:rsidRDefault="00E71E26" w:rsidP="00E71E26">
      <w:r>
        <w:t xml:space="preserve">Existe la posibilidad de que aparezca este mensaje también, pero no es un problema, tan solo es un aviso, pero no impide el funcionamiento de </w:t>
      </w:r>
      <w:proofErr w:type="spellStart"/>
      <w:r>
        <w:t>Docker</w:t>
      </w:r>
      <w:proofErr w:type="spellEnd"/>
    </w:p>
    <w:p w14:paraId="7A9C20FB" w14:textId="2B186C8C" w:rsidR="00312930" w:rsidRDefault="0059377C" w:rsidP="00E71E26">
      <w:pPr>
        <w:rPr>
          <w:rStyle w:val="CdigoHTML"/>
          <w:rFonts w:ascii="Calibri" w:eastAsia="MS Mincho" w:hAnsi="Calibri"/>
          <w:color w:val="333333"/>
          <w:sz w:val="24"/>
          <w:szCs w:val="24"/>
          <w:bdr w:val="none" w:sz="0" w:space="0" w:color="auto" w:frame="1"/>
          <w:lang w:val="en-US"/>
        </w:rPr>
      </w:pPr>
      <w:r w:rsidRPr="005406EA">
        <w:rPr>
          <w:rStyle w:val="CdigoHTML"/>
          <w:rFonts w:ascii="Calibri" w:eastAsia="MS Mincho" w:hAnsi="Calibri"/>
          <w:b/>
          <w:color w:val="333333"/>
          <w:sz w:val="24"/>
          <w:szCs w:val="24"/>
          <w:bdr w:val="none" w:sz="0" w:space="0" w:color="auto" w:frame="1"/>
          <w:lang w:val="en-US"/>
        </w:rPr>
        <w:t xml:space="preserve">WARNING: Error loading </w:t>
      </w:r>
      <w:proofErr w:type="spellStart"/>
      <w:r w:rsidRPr="005406EA">
        <w:rPr>
          <w:rStyle w:val="CdigoHTML"/>
          <w:rFonts w:ascii="Calibri" w:eastAsia="MS Mincho" w:hAnsi="Calibri"/>
          <w:b/>
          <w:color w:val="333333"/>
          <w:sz w:val="24"/>
          <w:szCs w:val="24"/>
          <w:bdr w:val="none" w:sz="0" w:space="0" w:color="auto" w:frame="1"/>
          <w:lang w:val="en-US"/>
        </w:rPr>
        <w:t>config</w:t>
      </w:r>
      <w:proofErr w:type="spellEnd"/>
      <w:r w:rsidRPr="005406EA">
        <w:rPr>
          <w:rStyle w:val="CdigoHTML"/>
          <w:rFonts w:ascii="Calibri" w:eastAsia="MS Mincho" w:hAnsi="Calibri"/>
          <w:b/>
          <w:color w:val="333333"/>
          <w:sz w:val="24"/>
          <w:szCs w:val="24"/>
          <w:bdr w:val="none" w:sz="0" w:space="0" w:color="auto" w:frame="1"/>
          <w:lang w:val="en-US"/>
        </w:rPr>
        <w:t xml:space="preserve"> file:/home/user/.</w:t>
      </w:r>
      <w:proofErr w:type="spellStart"/>
      <w:r w:rsidRPr="005406EA">
        <w:rPr>
          <w:rStyle w:val="CdigoHTML"/>
          <w:rFonts w:ascii="Calibri" w:eastAsia="MS Mincho" w:hAnsi="Calibri"/>
          <w:b/>
          <w:color w:val="333333"/>
          <w:sz w:val="24"/>
          <w:szCs w:val="24"/>
          <w:bdr w:val="none" w:sz="0" w:space="0" w:color="auto" w:frame="1"/>
          <w:lang w:val="en-US"/>
        </w:rPr>
        <w:t>docker</w:t>
      </w:r>
      <w:proofErr w:type="spellEnd"/>
      <w:r w:rsidRPr="005406EA">
        <w:rPr>
          <w:rStyle w:val="CdigoHTML"/>
          <w:rFonts w:ascii="Calibri" w:eastAsia="MS Mincho" w:hAnsi="Calibri"/>
          <w:b/>
          <w:color w:val="333333"/>
          <w:sz w:val="24"/>
          <w:szCs w:val="24"/>
          <w:bdr w:val="none" w:sz="0" w:space="0" w:color="auto" w:frame="1"/>
          <w:lang w:val="en-US"/>
        </w:rPr>
        <w:t>/</w:t>
      </w:r>
      <w:proofErr w:type="spellStart"/>
      <w:r w:rsidRPr="005406EA">
        <w:rPr>
          <w:rStyle w:val="CdigoHTML"/>
          <w:rFonts w:ascii="Calibri" w:eastAsia="MS Mincho" w:hAnsi="Calibri"/>
          <w:b/>
          <w:color w:val="333333"/>
          <w:sz w:val="24"/>
          <w:szCs w:val="24"/>
          <w:bdr w:val="none" w:sz="0" w:space="0" w:color="auto" w:frame="1"/>
          <w:lang w:val="en-US"/>
        </w:rPr>
        <w:t>config.json</w:t>
      </w:r>
      <w:proofErr w:type="spellEnd"/>
      <w:r w:rsidRPr="005406EA">
        <w:rPr>
          <w:rStyle w:val="CdigoHTML"/>
          <w:rFonts w:ascii="Calibri" w:eastAsia="MS Mincho" w:hAnsi="Calibri"/>
          <w:b/>
          <w:color w:val="333333"/>
          <w:sz w:val="24"/>
          <w:szCs w:val="24"/>
          <w:bdr w:val="none" w:sz="0" w:space="0" w:color="auto" w:frame="1"/>
          <w:lang w:val="en-US"/>
        </w:rPr>
        <w:t xml:space="preserve"> - stat /home/user/.</w:t>
      </w:r>
      <w:proofErr w:type="spellStart"/>
      <w:r w:rsidRPr="005406EA">
        <w:rPr>
          <w:rStyle w:val="CdigoHTML"/>
          <w:rFonts w:ascii="Calibri" w:eastAsia="MS Mincho" w:hAnsi="Calibri"/>
          <w:b/>
          <w:color w:val="333333"/>
          <w:sz w:val="24"/>
          <w:szCs w:val="24"/>
          <w:bdr w:val="none" w:sz="0" w:space="0" w:color="auto" w:frame="1"/>
          <w:lang w:val="en-US"/>
        </w:rPr>
        <w:t>docker</w:t>
      </w:r>
      <w:proofErr w:type="spellEnd"/>
      <w:r w:rsidRPr="005406EA">
        <w:rPr>
          <w:rStyle w:val="CdigoHTML"/>
          <w:rFonts w:ascii="Calibri" w:eastAsia="MS Mincho" w:hAnsi="Calibri"/>
          <w:b/>
          <w:color w:val="333333"/>
          <w:sz w:val="24"/>
          <w:szCs w:val="24"/>
          <w:bdr w:val="none" w:sz="0" w:space="0" w:color="auto" w:frame="1"/>
          <w:lang w:val="en-US"/>
        </w:rPr>
        <w:t>/</w:t>
      </w:r>
      <w:proofErr w:type="spellStart"/>
      <w:r w:rsidRPr="005406EA">
        <w:rPr>
          <w:rStyle w:val="CdigoHTML"/>
          <w:rFonts w:ascii="Calibri" w:eastAsia="MS Mincho" w:hAnsi="Calibri"/>
          <w:b/>
          <w:color w:val="333333"/>
          <w:sz w:val="24"/>
          <w:szCs w:val="24"/>
          <w:bdr w:val="none" w:sz="0" w:space="0" w:color="auto" w:frame="1"/>
          <w:lang w:val="en-US"/>
        </w:rPr>
        <w:t>config.json</w:t>
      </w:r>
      <w:proofErr w:type="spellEnd"/>
      <w:r w:rsidRPr="005406EA">
        <w:rPr>
          <w:rStyle w:val="CdigoHTML"/>
          <w:rFonts w:ascii="Calibri" w:eastAsia="MS Mincho" w:hAnsi="Calibri"/>
          <w:b/>
          <w:color w:val="333333"/>
          <w:sz w:val="24"/>
          <w:szCs w:val="24"/>
          <w:bdr w:val="none" w:sz="0" w:space="0" w:color="auto" w:frame="1"/>
          <w:lang w:val="en-US"/>
        </w:rPr>
        <w:t>: permission denied</w:t>
      </w:r>
    </w:p>
    <w:p w14:paraId="2E537C05" w14:textId="6CE1E08A" w:rsidR="00BA229E" w:rsidRPr="00A4681B" w:rsidRDefault="00E71E26" w:rsidP="0026576A">
      <w:pPr>
        <w:rPr>
          <w:rFonts w:ascii="Myriad Pro" w:hAnsi="Myriad Pro"/>
          <w:sz w:val="28"/>
          <w:szCs w:val="28"/>
        </w:rPr>
      </w:pPr>
      <w:r w:rsidRPr="00BA229E">
        <w:t xml:space="preserve">Para solucionar esto se puede crear un fichero con un objeto </w:t>
      </w:r>
      <w:proofErr w:type="spellStart"/>
      <w:r w:rsidRPr="00BA229E">
        <w:t>Json</w:t>
      </w:r>
      <w:proofErr w:type="spellEnd"/>
      <w:r w:rsidRPr="00BA229E">
        <w:t xml:space="preserve"> vacío (‘{}’ como único contenido del fichero) para que el mensaje no vuelva a aparecer.</w:t>
      </w:r>
    </w:p>
    <w:sectPr w:rsidR="00BA229E" w:rsidRPr="00A4681B" w:rsidSect="00050944">
      <w:footerReference w:type="even" r:id="rId54"/>
      <w:footerReference w:type="default" r:id="rId55"/>
      <w:footerReference w:type="first" r:id="rId56"/>
      <w:pgSz w:w="11900" w:h="16840"/>
      <w:pgMar w:top="1417" w:right="1701" w:bottom="1417" w:left="1701"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FD3FA9" w14:textId="77777777" w:rsidR="00FA5356" w:rsidRDefault="00FA5356" w:rsidP="00E23636">
      <w:r>
        <w:separator/>
      </w:r>
    </w:p>
  </w:endnote>
  <w:endnote w:type="continuationSeparator" w:id="0">
    <w:p w14:paraId="6AB6CE15" w14:textId="77777777" w:rsidR="00FA5356" w:rsidRDefault="00FA5356" w:rsidP="00E23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Cambria">
    <w:panose1 w:val="02040503050406030204"/>
    <w:charset w:val="00"/>
    <w:family w:val="roman"/>
    <w:pitch w:val="variable"/>
    <w:sig w:usb0="A00002EF" w:usb1="4000004B" w:usb2="00000000" w:usb3="00000000" w:csb0="0000019F" w:csb1="00000000"/>
  </w:font>
  <w:font w:name="Myriad Pro">
    <w:altName w:val="Segoe UI"/>
    <w:charset w:val="00"/>
    <w:family w:val="auto"/>
    <w:pitch w:val="variable"/>
    <w:sig w:usb0="00000001" w:usb1="00000001" w:usb2="00000000" w:usb3="00000000" w:csb0="0000019F" w:csb1="00000000"/>
  </w:font>
  <w:font w:name="Corbel">
    <w:panose1 w:val="020B0503020204020204"/>
    <w:charset w:val="00"/>
    <w:family w:val="swiss"/>
    <w:pitch w:val="variable"/>
    <w:sig w:usb0="A00002EF" w:usb1="4000A4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8B3DC" w14:textId="7318C168" w:rsidR="005406EA" w:rsidRDefault="005406EA">
    <w:pPr>
      <w:pStyle w:val="Piedepgina"/>
      <w:jc w:val="center"/>
    </w:pPr>
    <w:r>
      <w:rPr>
        <w:noProof/>
        <w:lang w:val="es-ES" w:eastAsia="es-ES"/>
      </w:rPr>
      <mc:AlternateContent>
        <mc:Choice Requires="wps">
          <w:drawing>
            <wp:inline distT="0" distB="0" distL="0" distR="0" wp14:anchorId="3009CA5B" wp14:editId="7CF58C6A">
              <wp:extent cx="5467350" cy="45085"/>
              <wp:effectExtent l="0" t="0" r="6350" b="5715"/>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type w14:anchorId="670DA9F7" id="_x0000_t110" coordsize="21600,21600" o:spt="110" path="m10800,0l0,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" fillcolor="black" stroked="f">
              <v:fill r:id="rId1" o:title="" type="pattern"/>
              <w10:anchorlock/>
            </v:shape>
          </w:pict>
        </mc:Fallback>
      </mc:AlternateContent>
    </w:r>
  </w:p>
  <w:p w14:paraId="2AAA9EA6" w14:textId="452EAF07" w:rsidR="005406EA" w:rsidRDefault="005406EA">
    <w:pPr>
      <w:pStyle w:val="Piedepgina"/>
      <w:jc w:val="center"/>
    </w:pPr>
    <w:r>
      <w:fldChar w:fldCharType="begin"/>
    </w:r>
    <w:r>
      <w:instrText>PAGE    \* MERGEFORMAT</w:instrText>
    </w:r>
    <w:r>
      <w:fldChar w:fldCharType="separate"/>
    </w:r>
    <w:r w:rsidR="00782CD7">
      <w:rPr>
        <w:noProof/>
      </w:rPr>
      <w:t>58</w:t>
    </w:r>
    <w:r>
      <w:fldChar w:fldCharType="end"/>
    </w:r>
  </w:p>
  <w:p w14:paraId="5924CD1D" w14:textId="77777777" w:rsidR="005406EA" w:rsidRDefault="005406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91EC9" w14:textId="5B7BF6C3" w:rsidR="005406EA" w:rsidRDefault="005406EA">
    <w:pPr>
      <w:pStyle w:val="Piedepgina"/>
      <w:jc w:val="center"/>
    </w:pPr>
    <w:r>
      <w:rPr>
        <w:noProof/>
        <w:lang w:val="es-ES" w:eastAsia="es-ES"/>
      </w:rPr>
      <mc:AlternateContent>
        <mc:Choice Requires="wps">
          <w:drawing>
            <wp:inline distT="0" distB="0" distL="0" distR="0" wp14:anchorId="0AD4060C" wp14:editId="7CF4EED9">
              <wp:extent cx="5467350" cy="45085"/>
              <wp:effectExtent l="0" t="0" r="6350" b="5715"/>
              <wp:docPr id="1"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type w14:anchorId="04730A83" id="_x0000_t110" coordsize="21600,21600" o:spt="110" path="m10800,0l0,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" fillcolor="black" stroked="f">
              <v:fill r:id="rId1" o:title="" type="pattern"/>
              <w10:anchorlock/>
            </v:shape>
          </w:pict>
        </mc:Fallback>
      </mc:AlternateContent>
    </w:r>
  </w:p>
  <w:p w14:paraId="6E951B45" w14:textId="230636C9" w:rsidR="005406EA" w:rsidRDefault="005406EA">
    <w:pPr>
      <w:pStyle w:val="Piedepgina"/>
      <w:jc w:val="center"/>
    </w:pPr>
    <w:r>
      <w:fldChar w:fldCharType="begin"/>
    </w:r>
    <w:r>
      <w:instrText>PAGE    \* MERGEFORMAT</w:instrText>
    </w:r>
    <w:r>
      <w:fldChar w:fldCharType="separate"/>
    </w:r>
    <w:r w:rsidR="00782CD7">
      <w:rPr>
        <w:noProof/>
      </w:rPr>
      <w:t>57</w:t>
    </w:r>
    <w:r>
      <w:fldChar w:fldCharType="end"/>
    </w:r>
  </w:p>
  <w:p w14:paraId="492A26F2" w14:textId="77777777" w:rsidR="005406EA" w:rsidRDefault="005406E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left w:val="single" w:sz="8" w:space="0" w:color="DBE5F1"/>
        <w:bottom w:val="single" w:sz="18" w:space="0" w:color="4F81BD"/>
        <w:right w:val="single" w:sz="8" w:space="0" w:color="DBE5F1"/>
      </w:tblBorders>
      <w:shd w:val="clear" w:color="auto" w:fill="DBE5F1"/>
      <w:tblLook w:val="0600" w:firstRow="0" w:lastRow="0" w:firstColumn="0" w:lastColumn="0" w:noHBand="1" w:noVBand="1"/>
    </w:tblPr>
    <w:tblGrid>
      <w:gridCol w:w="8018"/>
      <w:gridCol w:w="352"/>
    </w:tblGrid>
    <w:tr w:rsidR="005406EA" w:rsidRPr="00831280" w14:paraId="0B685ADF" w14:textId="77777777" w:rsidTr="004E130D">
      <w:tc>
        <w:tcPr>
          <w:tcW w:w="9090" w:type="dxa"/>
          <w:shd w:val="clear" w:color="auto" w:fill="DBE5F1"/>
        </w:tcPr>
        <w:p w14:paraId="30471EDB" w14:textId="77777777" w:rsidR="005406EA" w:rsidRPr="008D0CBF" w:rsidRDefault="005406EA" w:rsidP="00050944">
          <w:pPr>
            <w:jc w:val="right"/>
            <w:rPr>
              <w:rFonts w:ascii="Myriad Pro" w:hAnsi="Myriad Pro" w:cs="Lucida Sans Unicode"/>
              <w:b/>
              <w:color w:val="244061"/>
              <w:sz w:val="22"/>
              <w:szCs w:val="22"/>
            </w:rPr>
          </w:pPr>
          <w:r w:rsidRPr="008D0CBF">
            <w:rPr>
              <w:rFonts w:ascii="Myriad Pro" w:eastAsia="MS Gothic" w:hAnsi="Myriad Pro" w:cs="Lucida Sans Unicode"/>
              <w:b/>
              <w:color w:val="244061"/>
              <w:sz w:val="22"/>
              <w:szCs w:val="22"/>
              <w:bdr w:val="single" w:sz="4" w:space="0" w:color="FFFFFF"/>
            </w:rPr>
            <w:t xml:space="preserve">Repositorio de la Universidad de Zaragoza – </w:t>
          </w:r>
          <w:proofErr w:type="spellStart"/>
          <w:r w:rsidRPr="008D0CBF">
            <w:rPr>
              <w:rFonts w:ascii="Myriad Pro" w:eastAsia="MS Gothic" w:hAnsi="Myriad Pro" w:cs="Lucida Sans Unicode"/>
              <w:b/>
              <w:color w:val="244061"/>
              <w:sz w:val="22"/>
              <w:szCs w:val="22"/>
              <w:bdr w:val="single" w:sz="4" w:space="0" w:color="FFFFFF"/>
            </w:rPr>
            <w:t>Zaguan</w:t>
          </w:r>
          <w:proofErr w:type="spellEnd"/>
          <w:r w:rsidRPr="008D0CBF">
            <w:rPr>
              <w:rFonts w:ascii="Myriad Pro" w:eastAsia="MS Gothic" w:hAnsi="Myriad Pro" w:cs="Lucida Sans Unicode"/>
              <w:b/>
              <w:color w:val="244061"/>
              <w:sz w:val="22"/>
              <w:szCs w:val="22"/>
              <w:bdr w:val="single" w:sz="4" w:space="0" w:color="FFFFFF"/>
            </w:rPr>
            <w:t xml:space="preserve">   http://zaguan.unizar.es</w:t>
          </w:r>
        </w:p>
      </w:tc>
      <w:tc>
        <w:tcPr>
          <w:tcW w:w="378" w:type="dxa"/>
          <w:shd w:val="clear" w:color="auto" w:fill="DBE5F1"/>
        </w:tcPr>
        <w:p w14:paraId="3377864F" w14:textId="77777777" w:rsidR="005406EA" w:rsidRPr="008D0CBF" w:rsidRDefault="005406EA" w:rsidP="00050944">
          <w:pPr>
            <w:jc w:val="center"/>
            <w:rPr>
              <w:rFonts w:eastAsia="MS Gothic"/>
              <w:b/>
              <w:color w:val="365F91"/>
              <w:sz w:val="22"/>
              <w:szCs w:val="22"/>
              <w:bdr w:val="single" w:sz="4" w:space="0" w:color="FFFFFF"/>
            </w:rPr>
          </w:pPr>
        </w:p>
      </w:tc>
    </w:tr>
  </w:tbl>
  <w:p w14:paraId="3D72CC24" w14:textId="77777777" w:rsidR="005406EA" w:rsidRDefault="005406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9A6C80" w14:textId="77777777" w:rsidR="00FA5356" w:rsidRDefault="00FA5356" w:rsidP="00E23636">
      <w:r>
        <w:separator/>
      </w:r>
    </w:p>
  </w:footnote>
  <w:footnote w:type="continuationSeparator" w:id="0">
    <w:p w14:paraId="3CCD0267" w14:textId="77777777" w:rsidR="00FA5356" w:rsidRDefault="00FA5356" w:rsidP="00E236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66E89"/>
    <w:multiLevelType w:val="multilevel"/>
    <w:tmpl w:val="C0203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040AA0"/>
    <w:multiLevelType w:val="multilevel"/>
    <w:tmpl w:val="796A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D0365F"/>
    <w:multiLevelType w:val="hybridMultilevel"/>
    <w:tmpl w:val="296219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5B91929"/>
    <w:multiLevelType w:val="hybridMultilevel"/>
    <w:tmpl w:val="FD64A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4276CC"/>
    <w:multiLevelType w:val="hybridMultilevel"/>
    <w:tmpl w:val="9F24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8B4E76"/>
    <w:multiLevelType w:val="multilevel"/>
    <w:tmpl w:val="81C8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C226F1"/>
    <w:multiLevelType w:val="hybridMultilevel"/>
    <w:tmpl w:val="062CFF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0A757B"/>
    <w:multiLevelType w:val="multilevel"/>
    <w:tmpl w:val="A36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BD2D17"/>
    <w:multiLevelType w:val="hybridMultilevel"/>
    <w:tmpl w:val="11FA0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C63145"/>
    <w:multiLevelType w:val="hybridMultilevel"/>
    <w:tmpl w:val="88385D3E"/>
    <w:lvl w:ilvl="0" w:tplc="951AA7BE">
      <w:start w:val="1"/>
      <w:numFmt w:val="decimal"/>
      <w:lvlText w:val="%1."/>
      <w:lvlJc w:val="left"/>
      <w:pPr>
        <w:ind w:left="720" w:hanging="360"/>
      </w:pPr>
      <w:rPr>
        <w:rFonts w:ascii="Calibri Light" w:eastAsia="Times New Roman" w:hAnsi="Calibri Light"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9170BA2"/>
    <w:multiLevelType w:val="hybridMultilevel"/>
    <w:tmpl w:val="1480D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2F0BEC"/>
    <w:multiLevelType w:val="hybridMultilevel"/>
    <w:tmpl w:val="253828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ED40A3"/>
    <w:multiLevelType w:val="hybridMultilevel"/>
    <w:tmpl w:val="E32A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7C95D11"/>
    <w:multiLevelType w:val="hybridMultilevel"/>
    <w:tmpl w:val="47841B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82366CC"/>
    <w:multiLevelType w:val="hybridMultilevel"/>
    <w:tmpl w:val="4CBAF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63586E"/>
    <w:multiLevelType w:val="hybridMultilevel"/>
    <w:tmpl w:val="9D6C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5B7563"/>
    <w:multiLevelType w:val="multilevel"/>
    <w:tmpl w:val="3B64CED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2C13602"/>
    <w:multiLevelType w:val="hybridMultilevel"/>
    <w:tmpl w:val="3CDE8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31D6BBA"/>
    <w:multiLevelType w:val="multilevel"/>
    <w:tmpl w:val="2B98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985AE0"/>
    <w:multiLevelType w:val="hybridMultilevel"/>
    <w:tmpl w:val="F6AE1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92E25F5"/>
    <w:multiLevelType w:val="hybridMultilevel"/>
    <w:tmpl w:val="DBFE55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C896CD1"/>
    <w:multiLevelType w:val="hybridMultilevel"/>
    <w:tmpl w:val="98C4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DF5B90"/>
    <w:multiLevelType w:val="hybridMultilevel"/>
    <w:tmpl w:val="FCBC4B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BD7F81"/>
    <w:multiLevelType w:val="multilevel"/>
    <w:tmpl w:val="A37C7F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40D3B48"/>
    <w:multiLevelType w:val="hybridMultilevel"/>
    <w:tmpl w:val="DF9C1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810971"/>
    <w:multiLevelType w:val="hybridMultilevel"/>
    <w:tmpl w:val="CB5AF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8685573"/>
    <w:multiLevelType w:val="hybridMultilevel"/>
    <w:tmpl w:val="CD48D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90F5570"/>
    <w:multiLevelType w:val="hybridMultilevel"/>
    <w:tmpl w:val="E996A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9654CF2"/>
    <w:multiLevelType w:val="hybridMultilevel"/>
    <w:tmpl w:val="57442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B673EB"/>
    <w:multiLevelType w:val="hybridMultilevel"/>
    <w:tmpl w:val="97C4C1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E57C7A"/>
    <w:multiLevelType w:val="multilevel"/>
    <w:tmpl w:val="748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E24020"/>
    <w:multiLevelType w:val="multilevel"/>
    <w:tmpl w:val="A3C6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3B3703"/>
    <w:multiLevelType w:val="hybridMultilevel"/>
    <w:tmpl w:val="5426B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663429F"/>
    <w:multiLevelType w:val="hybridMultilevel"/>
    <w:tmpl w:val="2FD69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BE2402"/>
    <w:multiLevelType w:val="hybridMultilevel"/>
    <w:tmpl w:val="51B2795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D6B029A"/>
    <w:multiLevelType w:val="hybridMultilevel"/>
    <w:tmpl w:val="68C846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617EC9"/>
    <w:multiLevelType w:val="hybridMultilevel"/>
    <w:tmpl w:val="5EE4C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0AD61FA"/>
    <w:multiLevelType w:val="hybridMultilevel"/>
    <w:tmpl w:val="004CB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D010A1"/>
    <w:multiLevelType w:val="hybridMultilevel"/>
    <w:tmpl w:val="32A2D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FC2913"/>
    <w:multiLevelType w:val="hybridMultilevel"/>
    <w:tmpl w:val="105631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D1B42F6"/>
    <w:multiLevelType w:val="hybridMultilevel"/>
    <w:tmpl w:val="31C49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2"/>
  </w:num>
  <w:num w:numId="4">
    <w:abstractNumId w:val="16"/>
  </w:num>
  <w:num w:numId="5">
    <w:abstractNumId w:val="10"/>
  </w:num>
  <w:num w:numId="6">
    <w:abstractNumId w:val="38"/>
  </w:num>
  <w:num w:numId="7">
    <w:abstractNumId w:val="34"/>
  </w:num>
  <w:num w:numId="8">
    <w:abstractNumId w:val="28"/>
  </w:num>
  <w:num w:numId="9">
    <w:abstractNumId w:val="35"/>
  </w:num>
  <w:num w:numId="10">
    <w:abstractNumId w:val="0"/>
  </w:num>
  <w:num w:numId="11">
    <w:abstractNumId w:val="36"/>
  </w:num>
  <w:num w:numId="12">
    <w:abstractNumId w:val="13"/>
  </w:num>
  <w:num w:numId="13">
    <w:abstractNumId w:val="11"/>
  </w:num>
  <w:num w:numId="14">
    <w:abstractNumId w:val="8"/>
  </w:num>
  <w:num w:numId="15">
    <w:abstractNumId w:val="14"/>
  </w:num>
  <w:num w:numId="16">
    <w:abstractNumId w:val="21"/>
  </w:num>
  <w:num w:numId="17">
    <w:abstractNumId w:val="25"/>
  </w:num>
  <w:num w:numId="18">
    <w:abstractNumId w:val="39"/>
  </w:num>
  <w:num w:numId="19">
    <w:abstractNumId w:val="40"/>
  </w:num>
  <w:num w:numId="20">
    <w:abstractNumId w:val="15"/>
  </w:num>
  <w:num w:numId="21">
    <w:abstractNumId w:val="3"/>
  </w:num>
  <w:num w:numId="22">
    <w:abstractNumId w:val="19"/>
  </w:num>
  <w:num w:numId="23">
    <w:abstractNumId w:val="5"/>
  </w:num>
  <w:num w:numId="24">
    <w:abstractNumId w:val="18"/>
  </w:num>
  <w:num w:numId="25">
    <w:abstractNumId w:val="7"/>
  </w:num>
  <w:num w:numId="26">
    <w:abstractNumId w:val="30"/>
  </w:num>
  <w:num w:numId="27">
    <w:abstractNumId w:val="31"/>
  </w:num>
  <w:num w:numId="28">
    <w:abstractNumId w:val="1"/>
  </w:num>
  <w:num w:numId="29">
    <w:abstractNumId w:val="27"/>
  </w:num>
  <w:num w:numId="30">
    <w:abstractNumId w:val="26"/>
  </w:num>
  <w:num w:numId="31">
    <w:abstractNumId w:val="6"/>
  </w:num>
  <w:num w:numId="32">
    <w:abstractNumId w:val="24"/>
  </w:num>
  <w:num w:numId="33">
    <w:abstractNumId w:val="2"/>
  </w:num>
  <w:num w:numId="34">
    <w:abstractNumId w:val="20"/>
  </w:num>
  <w:num w:numId="35">
    <w:abstractNumId w:val="32"/>
  </w:num>
  <w:num w:numId="36">
    <w:abstractNumId w:val="17"/>
  </w:num>
  <w:num w:numId="37">
    <w:abstractNumId w:val="12"/>
  </w:num>
  <w:num w:numId="38">
    <w:abstractNumId w:val="4"/>
  </w:num>
  <w:num w:numId="39">
    <w:abstractNumId w:val="29"/>
  </w:num>
  <w:num w:numId="40">
    <w:abstractNumId w:val="33"/>
  </w:num>
  <w:num w:numId="41">
    <w:abstractNumId w:val="3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ñigo Alonso">
    <w15:presenceInfo w15:providerId="Windows Live" w15:userId="dee06d7eea5344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08"/>
  <w:hyphenationZone w:val="425"/>
  <w:evenAndOddHeaders/>
  <w:displayHorizontalDrawingGridEvery w:val="0"/>
  <w:displayVerticalDrawingGridEvery w:val="0"/>
  <w:doNotUseMarginsForDrawingGridOrigin/>
  <w:noPunctuationKerning/>
  <w:characterSpacingControl w:val="doNotCompress"/>
  <w:hdrShapeDefaults>
    <o:shapedefaults v:ext="edit" spidmax="2049">
      <o:colormru v:ext="edit" colors="#f4b083,#eb8dc9,#e8995e,black,#eeb386"/>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636"/>
    <w:rsid w:val="00000CEC"/>
    <w:rsid w:val="00002835"/>
    <w:rsid w:val="0000548E"/>
    <w:rsid w:val="00011DB4"/>
    <w:rsid w:val="0001767B"/>
    <w:rsid w:val="00027430"/>
    <w:rsid w:val="00030078"/>
    <w:rsid w:val="000352E1"/>
    <w:rsid w:val="00050944"/>
    <w:rsid w:val="000536DA"/>
    <w:rsid w:val="00056026"/>
    <w:rsid w:val="00063BA4"/>
    <w:rsid w:val="00071E99"/>
    <w:rsid w:val="0009183F"/>
    <w:rsid w:val="00094DBB"/>
    <w:rsid w:val="000B3B6E"/>
    <w:rsid w:val="000C42A8"/>
    <w:rsid w:val="000C76B7"/>
    <w:rsid w:val="000D2FF5"/>
    <w:rsid w:val="000E2ED1"/>
    <w:rsid w:val="000F3AFD"/>
    <w:rsid w:val="0011177F"/>
    <w:rsid w:val="00122823"/>
    <w:rsid w:val="00131408"/>
    <w:rsid w:val="00141527"/>
    <w:rsid w:val="001472C4"/>
    <w:rsid w:val="0015596D"/>
    <w:rsid w:val="00156091"/>
    <w:rsid w:val="0016316B"/>
    <w:rsid w:val="00166435"/>
    <w:rsid w:val="00170CA8"/>
    <w:rsid w:val="00185F01"/>
    <w:rsid w:val="001A41D9"/>
    <w:rsid w:val="001B1B50"/>
    <w:rsid w:val="001C3F5A"/>
    <w:rsid w:val="001C5A03"/>
    <w:rsid w:val="001E292A"/>
    <w:rsid w:val="001F2111"/>
    <w:rsid w:val="002021DB"/>
    <w:rsid w:val="002110A0"/>
    <w:rsid w:val="002162FA"/>
    <w:rsid w:val="002163F4"/>
    <w:rsid w:val="00220849"/>
    <w:rsid w:val="0022382D"/>
    <w:rsid w:val="00224942"/>
    <w:rsid w:val="00233237"/>
    <w:rsid w:val="00234496"/>
    <w:rsid w:val="002441BF"/>
    <w:rsid w:val="0025176A"/>
    <w:rsid w:val="00255A0A"/>
    <w:rsid w:val="0026576A"/>
    <w:rsid w:val="002A6C9F"/>
    <w:rsid w:val="002B2725"/>
    <w:rsid w:val="002B42F9"/>
    <w:rsid w:val="002C5B35"/>
    <w:rsid w:val="002E17DB"/>
    <w:rsid w:val="002F4340"/>
    <w:rsid w:val="00300F58"/>
    <w:rsid w:val="003071BB"/>
    <w:rsid w:val="00307975"/>
    <w:rsid w:val="00312930"/>
    <w:rsid w:val="00316080"/>
    <w:rsid w:val="00322616"/>
    <w:rsid w:val="0033015D"/>
    <w:rsid w:val="00336A95"/>
    <w:rsid w:val="0033725A"/>
    <w:rsid w:val="00344640"/>
    <w:rsid w:val="003509FA"/>
    <w:rsid w:val="0035361D"/>
    <w:rsid w:val="00353FF8"/>
    <w:rsid w:val="00385CB4"/>
    <w:rsid w:val="003877E0"/>
    <w:rsid w:val="003A1065"/>
    <w:rsid w:val="003A29AF"/>
    <w:rsid w:val="003A2DC5"/>
    <w:rsid w:val="003C5E7A"/>
    <w:rsid w:val="003D1C05"/>
    <w:rsid w:val="003D7B57"/>
    <w:rsid w:val="003F4C99"/>
    <w:rsid w:val="003F634A"/>
    <w:rsid w:val="00414AC7"/>
    <w:rsid w:val="00416A9F"/>
    <w:rsid w:val="00417C9C"/>
    <w:rsid w:val="0042070C"/>
    <w:rsid w:val="00420EC6"/>
    <w:rsid w:val="00430C2A"/>
    <w:rsid w:val="0044453A"/>
    <w:rsid w:val="00452572"/>
    <w:rsid w:val="00464502"/>
    <w:rsid w:val="00482998"/>
    <w:rsid w:val="00495A15"/>
    <w:rsid w:val="004A2CCB"/>
    <w:rsid w:val="004A6974"/>
    <w:rsid w:val="004B627E"/>
    <w:rsid w:val="004B634E"/>
    <w:rsid w:val="004B78CE"/>
    <w:rsid w:val="004C6B8A"/>
    <w:rsid w:val="004E130D"/>
    <w:rsid w:val="004E1EEE"/>
    <w:rsid w:val="004E7A05"/>
    <w:rsid w:val="004F35D6"/>
    <w:rsid w:val="004F437C"/>
    <w:rsid w:val="004F7608"/>
    <w:rsid w:val="00500301"/>
    <w:rsid w:val="00512C37"/>
    <w:rsid w:val="0052025D"/>
    <w:rsid w:val="00525304"/>
    <w:rsid w:val="00533311"/>
    <w:rsid w:val="005406EA"/>
    <w:rsid w:val="005614CF"/>
    <w:rsid w:val="00580BF0"/>
    <w:rsid w:val="00591917"/>
    <w:rsid w:val="0059377C"/>
    <w:rsid w:val="005A529A"/>
    <w:rsid w:val="005B3725"/>
    <w:rsid w:val="005C2257"/>
    <w:rsid w:val="005C371B"/>
    <w:rsid w:val="005C6A0B"/>
    <w:rsid w:val="005D0D16"/>
    <w:rsid w:val="005E12E0"/>
    <w:rsid w:val="00613AD1"/>
    <w:rsid w:val="00620303"/>
    <w:rsid w:val="006211A1"/>
    <w:rsid w:val="00623308"/>
    <w:rsid w:val="00646C20"/>
    <w:rsid w:val="00647919"/>
    <w:rsid w:val="00660D0D"/>
    <w:rsid w:val="00666E73"/>
    <w:rsid w:val="00667252"/>
    <w:rsid w:val="006704CE"/>
    <w:rsid w:val="00676C21"/>
    <w:rsid w:val="0067711A"/>
    <w:rsid w:val="006828E6"/>
    <w:rsid w:val="006862BF"/>
    <w:rsid w:val="00692569"/>
    <w:rsid w:val="0069266D"/>
    <w:rsid w:val="006A2C23"/>
    <w:rsid w:val="006B0810"/>
    <w:rsid w:val="006C2D48"/>
    <w:rsid w:val="006C6496"/>
    <w:rsid w:val="006F2EBF"/>
    <w:rsid w:val="006F32D7"/>
    <w:rsid w:val="00710572"/>
    <w:rsid w:val="00721FFA"/>
    <w:rsid w:val="007244A7"/>
    <w:rsid w:val="007379B0"/>
    <w:rsid w:val="007423AD"/>
    <w:rsid w:val="00762DB8"/>
    <w:rsid w:val="00765341"/>
    <w:rsid w:val="00766122"/>
    <w:rsid w:val="007669B5"/>
    <w:rsid w:val="007726F1"/>
    <w:rsid w:val="007812FA"/>
    <w:rsid w:val="007822BB"/>
    <w:rsid w:val="00782CD7"/>
    <w:rsid w:val="00795D1D"/>
    <w:rsid w:val="007A4F90"/>
    <w:rsid w:val="007B1E04"/>
    <w:rsid w:val="007B2C1E"/>
    <w:rsid w:val="007B2E62"/>
    <w:rsid w:val="007B3E44"/>
    <w:rsid w:val="007C21C4"/>
    <w:rsid w:val="007E6C46"/>
    <w:rsid w:val="007E6E71"/>
    <w:rsid w:val="007F6422"/>
    <w:rsid w:val="00801066"/>
    <w:rsid w:val="00805870"/>
    <w:rsid w:val="00805C3C"/>
    <w:rsid w:val="00806125"/>
    <w:rsid w:val="008139D0"/>
    <w:rsid w:val="0081409C"/>
    <w:rsid w:val="00831280"/>
    <w:rsid w:val="0084568D"/>
    <w:rsid w:val="00850638"/>
    <w:rsid w:val="00853024"/>
    <w:rsid w:val="00856B51"/>
    <w:rsid w:val="00883D90"/>
    <w:rsid w:val="00885677"/>
    <w:rsid w:val="008919DC"/>
    <w:rsid w:val="00891BB6"/>
    <w:rsid w:val="008926B0"/>
    <w:rsid w:val="00894DFC"/>
    <w:rsid w:val="00896D5F"/>
    <w:rsid w:val="008C4314"/>
    <w:rsid w:val="008D0CBF"/>
    <w:rsid w:val="008D1C2E"/>
    <w:rsid w:val="008D2ED7"/>
    <w:rsid w:val="008D33D5"/>
    <w:rsid w:val="008D44EE"/>
    <w:rsid w:val="008D5CA0"/>
    <w:rsid w:val="008E094B"/>
    <w:rsid w:val="008E32EE"/>
    <w:rsid w:val="008E353D"/>
    <w:rsid w:val="008F5A72"/>
    <w:rsid w:val="00907FFC"/>
    <w:rsid w:val="00911204"/>
    <w:rsid w:val="009176E9"/>
    <w:rsid w:val="00926622"/>
    <w:rsid w:val="009304EC"/>
    <w:rsid w:val="00932529"/>
    <w:rsid w:val="00932913"/>
    <w:rsid w:val="00962ABA"/>
    <w:rsid w:val="00974F47"/>
    <w:rsid w:val="009858EB"/>
    <w:rsid w:val="009A0ECA"/>
    <w:rsid w:val="009A3793"/>
    <w:rsid w:val="009A443C"/>
    <w:rsid w:val="009C258B"/>
    <w:rsid w:val="009C4A87"/>
    <w:rsid w:val="009C67A3"/>
    <w:rsid w:val="009E5567"/>
    <w:rsid w:val="009F4A24"/>
    <w:rsid w:val="009F75CF"/>
    <w:rsid w:val="00A07EB1"/>
    <w:rsid w:val="00A14BC5"/>
    <w:rsid w:val="00A1651C"/>
    <w:rsid w:val="00A240D9"/>
    <w:rsid w:val="00A3502C"/>
    <w:rsid w:val="00A4169C"/>
    <w:rsid w:val="00A4177D"/>
    <w:rsid w:val="00A465BB"/>
    <w:rsid w:val="00A4681B"/>
    <w:rsid w:val="00A52EF9"/>
    <w:rsid w:val="00A569DF"/>
    <w:rsid w:val="00A60FE8"/>
    <w:rsid w:val="00A64A86"/>
    <w:rsid w:val="00A70121"/>
    <w:rsid w:val="00A76763"/>
    <w:rsid w:val="00A90F17"/>
    <w:rsid w:val="00AA0C88"/>
    <w:rsid w:val="00AC3E2A"/>
    <w:rsid w:val="00AC4053"/>
    <w:rsid w:val="00AD1ED5"/>
    <w:rsid w:val="00AD3049"/>
    <w:rsid w:val="00AF7433"/>
    <w:rsid w:val="00AF7F25"/>
    <w:rsid w:val="00B20329"/>
    <w:rsid w:val="00B30A6D"/>
    <w:rsid w:val="00B333E4"/>
    <w:rsid w:val="00B40D68"/>
    <w:rsid w:val="00B604DB"/>
    <w:rsid w:val="00B64513"/>
    <w:rsid w:val="00B677D6"/>
    <w:rsid w:val="00B81025"/>
    <w:rsid w:val="00B82017"/>
    <w:rsid w:val="00B83671"/>
    <w:rsid w:val="00B966D5"/>
    <w:rsid w:val="00BA229E"/>
    <w:rsid w:val="00BA3EEA"/>
    <w:rsid w:val="00BA3FB1"/>
    <w:rsid w:val="00BB4515"/>
    <w:rsid w:val="00BC5064"/>
    <w:rsid w:val="00BC60DA"/>
    <w:rsid w:val="00BD1879"/>
    <w:rsid w:val="00C078A6"/>
    <w:rsid w:val="00C168C8"/>
    <w:rsid w:val="00C2005B"/>
    <w:rsid w:val="00C27D6A"/>
    <w:rsid w:val="00C4705A"/>
    <w:rsid w:val="00C478A4"/>
    <w:rsid w:val="00C72E33"/>
    <w:rsid w:val="00C74749"/>
    <w:rsid w:val="00C939B0"/>
    <w:rsid w:val="00C94519"/>
    <w:rsid w:val="00CA452D"/>
    <w:rsid w:val="00CB06AA"/>
    <w:rsid w:val="00CB2530"/>
    <w:rsid w:val="00CC1D53"/>
    <w:rsid w:val="00CC1DBD"/>
    <w:rsid w:val="00CC39B3"/>
    <w:rsid w:val="00CC5867"/>
    <w:rsid w:val="00CD2F44"/>
    <w:rsid w:val="00CD3317"/>
    <w:rsid w:val="00CF26A3"/>
    <w:rsid w:val="00CF384B"/>
    <w:rsid w:val="00D004EF"/>
    <w:rsid w:val="00D12E62"/>
    <w:rsid w:val="00D134DA"/>
    <w:rsid w:val="00D1437C"/>
    <w:rsid w:val="00D20BB3"/>
    <w:rsid w:val="00D417CA"/>
    <w:rsid w:val="00D71760"/>
    <w:rsid w:val="00D7508A"/>
    <w:rsid w:val="00DA3D24"/>
    <w:rsid w:val="00DA4548"/>
    <w:rsid w:val="00DA46B7"/>
    <w:rsid w:val="00DB34F7"/>
    <w:rsid w:val="00DB5C82"/>
    <w:rsid w:val="00DD6A54"/>
    <w:rsid w:val="00DF49F9"/>
    <w:rsid w:val="00E019F2"/>
    <w:rsid w:val="00E03753"/>
    <w:rsid w:val="00E23636"/>
    <w:rsid w:val="00E30FD5"/>
    <w:rsid w:val="00E35E20"/>
    <w:rsid w:val="00E4624A"/>
    <w:rsid w:val="00E6101E"/>
    <w:rsid w:val="00E62906"/>
    <w:rsid w:val="00E633F3"/>
    <w:rsid w:val="00E66C15"/>
    <w:rsid w:val="00E71E26"/>
    <w:rsid w:val="00E83DFD"/>
    <w:rsid w:val="00E84A1A"/>
    <w:rsid w:val="00E9083F"/>
    <w:rsid w:val="00E918F0"/>
    <w:rsid w:val="00E954CA"/>
    <w:rsid w:val="00EB1983"/>
    <w:rsid w:val="00EC3F04"/>
    <w:rsid w:val="00EE2EEF"/>
    <w:rsid w:val="00EE399D"/>
    <w:rsid w:val="00EE7164"/>
    <w:rsid w:val="00F03A21"/>
    <w:rsid w:val="00F055B2"/>
    <w:rsid w:val="00F14F8A"/>
    <w:rsid w:val="00F24A45"/>
    <w:rsid w:val="00F450FE"/>
    <w:rsid w:val="00F51F85"/>
    <w:rsid w:val="00F52E4B"/>
    <w:rsid w:val="00F530CF"/>
    <w:rsid w:val="00F54CFD"/>
    <w:rsid w:val="00F652D8"/>
    <w:rsid w:val="00F817E9"/>
    <w:rsid w:val="00F822CF"/>
    <w:rsid w:val="00F94C2C"/>
    <w:rsid w:val="00FA3E10"/>
    <w:rsid w:val="00FA5356"/>
    <w:rsid w:val="00FC08D6"/>
    <w:rsid w:val="00FC5536"/>
    <w:rsid w:val="00FE0C21"/>
    <w:rsid w:val="00FF4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4b083,#eb8dc9,#e8995e,black,#eeb386"/>
    </o:shapedefaults>
    <o:shapelayout v:ext="edit">
      <o:idmap v:ext="edit" data="1"/>
    </o:shapelayout>
  </w:shapeDefaults>
  <w:doNotEmbedSmartTags/>
  <w:decimalSymbol w:val=","/>
  <w:listSeparator w:val=";"/>
  <w14:docId w14:val="5520D2C3"/>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361D"/>
    <w:pPr>
      <w:spacing w:before="240" w:after="240"/>
      <w:jc w:val="both"/>
    </w:pPr>
    <w:rPr>
      <w:rFonts w:ascii="Calibri" w:hAnsi="Calibri"/>
      <w:sz w:val="24"/>
      <w:szCs w:val="24"/>
      <w:lang w:val="es-ES_tradnl" w:eastAsia="es-ES_tradnl"/>
    </w:rPr>
  </w:style>
  <w:style w:type="paragraph" w:styleId="Ttulo1">
    <w:name w:val="heading 1"/>
    <w:basedOn w:val="Normal"/>
    <w:next w:val="Normal"/>
    <w:link w:val="Ttulo1Car"/>
    <w:uiPriority w:val="9"/>
    <w:qFormat/>
    <w:rsid w:val="0035361D"/>
    <w:pPr>
      <w:keepNext/>
      <w:keepLines/>
      <w:pageBreakBefore/>
      <w:spacing w:after="60"/>
      <w:outlineLvl w:val="0"/>
    </w:pPr>
    <w:rPr>
      <w:rFonts w:ascii="Calibri Light" w:eastAsia="Times New Roman" w:hAnsi="Calibri Light"/>
      <w:b/>
      <w:bCs/>
      <w:kern w:val="32"/>
      <w:sz w:val="32"/>
      <w:szCs w:val="32"/>
    </w:rPr>
  </w:style>
  <w:style w:type="paragraph" w:styleId="Ttulo2">
    <w:name w:val="heading 2"/>
    <w:basedOn w:val="Normal"/>
    <w:next w:val="Normal"/>
    <w:link w:val="Ttulo2Car"/>
    <w:uiPriority w:val="9"/>
    <w:unhideWhenUsed/>
    <w:qFormat/>
    <w:rsid w:val="00A14BC5"/>
    <w:pPr>
      <w:keepNext/>
      <w:spacing w:after="60"/>
      <w:outlineLvl w:val="1"/>
    </w:pPr>
    <w:rPr>
      <w:rFonts w:ascii="Calibri Light" w:eastAsia="Times New Roman" w:hAnsi="Calibri Light"/>
      <w:b/>
      <w:bCs/>
      <w:i/>
      <w:iCs/>
      <w:sz w:val="28"/>
      <w:szCs w:val="28"/>
    </w:rPr>
  </w:style>
  <w:style w:type="paragraph" w:styleId="Ttulo3">
    <w:name w:val="heading 3"/>
    <w:basedOn w:val="Normal"/>
    <w:next w:val="Normal"/>
    <w:link w:val="Ttulo3Car"/>
    <w:uiPriority w:val="9"/>
    <w:unhideWhenUsed/>
    <w:qFormat/>
    <w:rsid w:val="00A14BC5"/>
    <w:pPr>
      <w:keepNext/>
      <w:spacing w:after="60"/>
      <w:outlineLvl w:val="2"/>
    </w:pPr>
    <w:rPr>
      <w:rFonts w:ascii="Calibri Light" w:eastAsia="Times New Roman" w:hAnsi="Calibri Light"/>
      <w:b/>
      <w:bCs/>
      <w:sz w:val="26"/>
      <w:szCs w:val="26"/>
    </w:rPr>
  </w:style>
  <w:style w:type="paragraph" w:styleId="Ttulo4">
    <w:name w:val="heading 4"/>
    <w:basedOn w:val="Normal"/>
    <w:next w:val="Normal"/>
    <w:link w:val="Ttulo4Car"/>
    <w:uiPriority w:val="9"/>
    <w:semiHidden/>
    <w:unhideWhenUsed/>
    <w:qFormat/>
    <w:rsid w:val="001E292A"/>
    <w:pPr>
      <w:keepNext/>
      <w:spacing w:after="60"/>
      <w:outlineLvl w:val="3"/>
    </w:pPr>
    <w:rPr>
      <w:rFonts w:eastAsia="Times New Roman"/>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23636"/>
    <w:rPr>
      <w:rFonts w:ascii="Lucida Grande" w:hAnsi="Lucida Grande" w:cs="Lucida Grande"/>
      <w:sz w:val="18"/>
      <w:szCs w:val="18"/>
    </w:rPr>
  </w:style>
  <w:style w:type="character" w:customStyle="1" w:styleId="TextodegloboCar">
    <w:name w:val="Texto de globo Car"/>
    <w:link w:val="Textodeglobo"/>
    <w:uiPriority w:val="99"/>
    <w:semiHidden/>
    <w:rsid w:val="00E23636"/>
    <w:rPr>
      <w:rFonts w:ascii="Lucida Grande" w:hAnsi="Lucida Grande" w:cs="Lucida Grande"/>
      <w:sz w:val="18"/>
      <w:szCs w:val="18"/>
      <w:lang w:eastAsia="es-ES_tradnl"/>
    </w:rPr>
  </w:style>
  <w:style w:type="paragraph" w:styleId="Encabezado">
    <w:name w:val="header"/>
    <w:basedOn w:val="Normal"/>
    <w:link w:val="EncabezadoCar"/>
    <w:uiPriority w:val="99"/>
    <w:unhideWhenUsed/>
    <w:rsid w:val="00E23636"/>
    <w:pPr>
      <w:tabs>
        <w:tab w:val="center" w:pos="4252"/>
        <w:tab w:val="right" w:pos="8504"/>
      </w:tabs>
    </w:pPr>
  </w:style>
  <w:style w:type="character" w:customStyle="1" w:styleId="EncabezadoCar">
    <w:name w:val="Encabezado Car"/>
    <w:link w:val="Encabezado"/>
    <w:uiPriority w:val="99"/>
    <w:rsid w:val="00E23636"/>
    <w:rPr>
      <w:sz w:val="24"/>
      <w:szCs w:val="24"/>
      <w:lang w:eastAsia="es-ES_tradnl"/>
    </w:rPr>
  </w:style>
  <w:style w:type="paragraph" w:styleId="Piedepgina">
    <w:name w:val="footer"/>
    <w:basedOn w:val="Normal"/>
    <w:link w:val="PiedepginaCar"/>
    <w:uiPriority w:val="99"/>
    <w:unhideWhenUsed/>
    <w:rsid w:val="00E23636"/>
    <w:pPr>
      <w:tabs>
        <w:tab w:val="center" w:pos="4252"/>
        <w:tab w:val="right" w:pos="8504"/>
      </w:tabs>
    </w:pPr>
  </w:style>
  <w:style w:type="character" w:customStyle="1" w:styleId="PiedepginaCar">
    <w:name w:val="Pie de página Car"/>
    <w:link w:val="Piedepgina"/>
    <w:uiPriority w:val="99"/>
    <w:rsid w:val="00E23636"/>
    <w:rPr>
      <w:sz w:val="24"/>
      <w:szCs w:val="24"/>
      <w:lang w:eastAsia="es-ES_tradnl"/>
    </w:rPr>
  </w:style>
  <w:style w:type="table" w:customStyle="1" w:styleId="Citadestacada1">
    <w:name w:val="Cita destacada1"/>
    <w:basedOn w:val="Tablanormal"/>
    <w:uiPriority w:val="60"/>
    <w:qFormat/>
    <w:rsid w:val="00E23636"/>
    <w:rPr>
      <w:rFonts w:ascii="Cambria" w:hAnsi="Cambria"/>
      <w:color w:val="365F91"/>
      <w:sz w:val="22"/>
      <w:szCs w:val="22"/>
      <w:lang w:eastAsia="es-E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Hipervnculo">
    <w:name w:val="Hyperlink"/>
    <w:uiPriority w:val="99"/>
    <w:unhideWhenUsed/>
    <w:rsid w:val="004B78CE"/>
    <w:rPr>
      <w:color w:val="0000FF"/>
      <w:u w:val="single"/>
    </w:rPr>
  </w:style>
  <w:style w:type="character" w:styleId="Hipervnculovisitado">
    <w:name w:val="FollowedHyperlink"/>
    <w:uiPriority w:val="99"/>
    <w:semiHidden/>
    <w:unhideWhenUsed/>
    <w:rsid w:val="004B78CE"/>
    <w:rPr>
      <w:color w:val="800080"/>
      <w:u w:val="single"/>
    </w:rPr>
  </w:style>
  <w:style w:type="paragraph" w:styleId="Sinespaciado">
    <w:name w:val="No Spacing"/>
    <w:link w:val="SinespaciadoCar"/>
    <w:uiPriority w:val="1"/>
    <w:qFormat/>
    <w:rsid w:val="00F54CFD"/>
    <w:rPr>
      <w:rFonts w:ascii="Calibri" w:eastAsia="Times New Roman" w:hAnsi="Calibri"/>
      <w:sz w:val="22"/>
      <w:szCs w:val="22"/>
      <w:lang w:val="es-ES" w:eastAsia="es-ES"/>
    </w:rPr>
  </w:style>
  <w:style w:type="character" w:customStyle="1" w:styleId="SinespaciadoCar">
    <w:name w:val="Sin espaciado Car"/>
    <w:link w:val="Sinespaciado"/>
    <w:uiPriority w:val="1"/>
    <w:rsid w:val="00F54CFD"/>
    <w:rPr>
      <w:rFonts w:ascii="Calibri" w:eastAsia="Times New Roman" w:hAnsi="Calibri"/>
      <w:sz w:val="22"/>
      <w:szCs w:val="22"/>
    </w:rPr>
  </w:style>
  <w:style w:type="character" w:customStyle="1" w:styleId="Ttulo1Car">
    <w:name w:val="Título 1 Car"/>
    <w:link w:val="Ttulo1"/>
    <w:uiPriority w:val="9"/>
    <w:rsid w:val="0035361D"/>
    <w:rPr>
      <w:rFonts w:ascii="Calibri Light" w:eastAsia="Times New Roman" w:hAnsi="Calibri Light"/>
      <w:b/>
      <w:bCs/>
      <w:kern w:val="32"/>
      <w:sz w:val="32"/>
      <w:szCs w:val="32"/>
      <w:lang w:val="es-ES_tradnl" w:eastAsia="es-ES_tradnl"/>
    </w:rPr>
  </w:style>
  <w:style w:type="paragraph" w:styleId="TtuloTDC">
    <w:name w:val="TOC Heading"/>
    <w:aliases w:val="Título de TDC"/>
    <w:basedOn w:val="Ttulo1"/>
    <w:next w:val="Normal"/>
    <w:uiPriority w:val="39"/>
    <w:unhideWhenUsed/>
    <w:qFormat/>
    <w:rsid w:val="0035361D"/>
    <w:pPr>
      <w:spacing w:before="480" w:after="240" w:line="259" w:lineRule="auto"/>
      <w:outlineLvl w:val="9"/>
    </w:pPr>
    <w:rPr>
      <w:b w:val="0"/>
      <w:bCs w:val="0"/>
      <w:color w:val="2E74B5"/>
      <w:kern w:val="0"/>
      <w:lang w:val="es-ES" w:eastAsia="es-ES"/>
    </w:rPr>
  </w:style>
  <w:style w:type="paragraph" w:styleId="TDC1">
    <w:name w:val="toc 1"/>
    <w:basedOn w:val="Normal"/>
    <w:next w:val="Normal"/>
    <w:autoRedefine/>
    <w:uiPriority w:val="39"/>
    <w:unhideWhenUsed/>
    <w:rsid w:val="0035361D"/>
    <w:pPr>
      <w:spacing w:before="0" w:after="0"/>
    </w:pPr>
  </w:style>
  <w:style w:type="character" w:customStyle="1" w:styleId="Ttulo2Car">
    <w:name w:val="Título 2 Car"/>
    <w:link w:val="Ttulo2"/>
    <w:uiPriority w:val="9"/>
    <w:rsid w:val="00A14BC5"/>
    <w:rPr>
      <w:rFonts w:ascii="Calibri Light" w:eastAsia="Times New Roman" w:hAnsi="Calibri Light" w:cs="Times New Roman"/>
      <w:b/>
      <w:bCs/>
      <w:i/>
      <w:iCs/>
      <w:sz w:val="28"/>
      <w:szCs w:val="28"/>
      <w:lang w:val="es-ES_tradnl" w:eastAsia="es-ES_tradnl"/>
    </w:rPr>
  </w:style>
  <w:style w:type="paragraph" w:styleId="TDC2">
    <w:name w:val="toc 2"/>
    <w:basedOn w:val="Normal"/>
    <w:next w:val="Normal"/>
    <w:autoRedefine/>
    <w:uiPriority w:val="39"/>
    <w:unhideWhenUsed/>
    <w:rsid w:val="0035361D"/>
    <w:pPr>
      <w:spacing w:before="0" w:after="0"/>
      <w:ind w:left="240"/>
    </w:pPr>
  </w:style>
  <w:style w:type="character" w:customStyle="1" w:styleId="Ttulo3Car">
    <w:name w:val="Título 3 Car"/>
    <w:link w:val="Ttulo3"/>
    <w:uiPriority w:val="9"/>
    <w:rsid w:val="00A14BC5"/>
    <w:rPr>
      <w:rFonts w:ascii="Calibri Light" w:eastAsia="Times New Roman" w:hAnsi="Calibri Light" w:cs="Times New Roman"/>
      <w:b/>
      <w:bCs/>
      <w:sz w:val="26"/>
      <w:szCs w:val="26"/>
      <w:lang w:val="es-ES_tradnl" w:eastAsia="es-ES_tradnl"/>
    </w:rPr>
  </w:style>
  <w:style w:type="paragraph" w:styleId="TDC3">
    <w:name w:val="toc 3"/>
    <w:basedOn w:val="Normal"/>
    <w:next w:val="Normal"/>
    <w:autoRedefine/>
    <w:uiPriority w:val="39"/>
    <w:unhideWhenUsed/>
    <w:rsid w:val="0035361D"/>
    <w:pPr>
      <w:spacing w:before="0" w:after="0"/>
      <w:ind w:left="480"/>
    </w:pPr>
  </w:style>
  <w:style w:type="paragraph" w:styleId="Tabladeilustraciones">
    <w:name w:val="table of figures"/>
    <w:basedOn w:val="Normal"/>
    <w:next w:val="Normal"/>
    <w:uiPriority w:val="99"/>
    <w:unhideWhenUsed/>
    <w:rsid w:val="006B0810"/>
    <w:pPr>
      <w:ind w:left="480" w:hanging="480"/>
    </w:pPr>
  </w:style>
  <w:style w:type="paragraph" w:styleId="Prrafodelista">
    <w:name w:val="List Paragraph"/>
    <w:basedOn w:val="Normal"/>
    <w:uiPriority w:val="72"/>
    <w:qFormat/>
    <w:rsid w:val="003D7B57"/>
    <w:pPr>
      <w:ind w:left="708"/>
    </w:pPr>
  </w:style>
  <w:style w:type="character" w:styleId="Textoennegrita">
    <w:name w:val="Strong"/>
    <w:uiPriority w:val="22"/>
    <w:qFormat/>
    <w:rsid w:val="0081409C"/>
    <w:rPr>
      <w:b/>
      <w:bCs/>
    </w:rPr>
  </w:style>
  <w:style w:type="paragraph" w:styleId="NormalWeb">
    <w:name w:val="Normal (Web)"/>
    <w:basedOn w:val="Normal"/>
    <w:uiPriority w:val="99"/>
    <w:unhideWhenUsed/>
    <w:rsid w:val="0081409C"/>
    <w:pPr>
      <w:spacing w:before="100" w:beforeAutospacing="1" w:after="100" w:afterAutospacing="1"/>
    </w:pPr>
    <w:rPr>
      <w:rFonts w:eastAsia="Times New Roman"/>
      <w:lang w:val="es-ES" w:eastAsia="es-ES"/>
    </w:rPr>
  </w:style>
  <w:style w:type="character" w:customStyle="1" w:styleId="Ttulo4Car">
    <w:name w:val="Título 4 Car"/>
    <w:link w:val="Ttulo4"/>
    <w:uiPriority w:val="9"/>
    <w:semiHidden/>
    <w:rsid w:val="001E292A"/>
    <w:rPr>
      <w:rFonts w:ascii="Calibri" w:eastAsia="Times New Roman" w:hAnsi="Calibri" w:cs="Times New Roman"/>
      <w:b/>
      <w:bCs/>
      <w:sz w:val="28"/>
      <w:szCs w:val="28"/>
      <w:lang w:val="es-ES_tradnl" w:eastAsia="es-ES_tradnl"/>
    </w:rPr>
  </w:style>
  <w:style w:type="paragraph" w:styleId="HTMLconformatoprevio">
    <w:name w:val="HTML Preformatted"/>
    <w:basedOn w:val="Normal"/>
    <w:link w:val="HTMLconformatoprevioCar"/>
    <w:uiPriority w:val="99"/>
    <w:semiHidden/>
    <w:unhideWhenUsed/>
    <w:rsid w:val="00224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link w:val="HTMLconformatoprevio"/>
    <w:uiPriority w:val="99"/>
    <w:semiHidden/>
    <w:rsid w:val="00224942"/>
    <w:rPr>
      <w:rFonts w:ascii="Courier New" w:eastAsia="Times New Roman" w:hAnsi="Courier New" w:cs="Courier New"/>
    </w:rPr>
  </w:style>
  <w:style w:type="character" w:styleId="CdigoHTML">
    <w:name w:val="HTML Code"/>
    <w:uiPriority w:val="99"/>
    <w:semiHidden/>
    <w:unhideWhenUsed/>
    <w:rsid w:val="00224942"/>
    <w:rPr>
      <w:rFonts w:ascii="Courier New" w:eastAsia="Times New Roman" w:hAnsi="Courier New" w:cs="Courier New"/>
      <w:sz w:val="20"/>
      <w:szCs w:val="20"/>
    </w:rPr>
  </w:style>
  <w:style w:type="character" w:customStyle="1" w:styleId="renderedqtext">
    <w:name w:val="rendered_qtext"/>
    <w:rsid w:val="001F2111"/>
  </w:style>
  <w:style w:type="paragraph" w:styleId="Descripcin">
    <w:name w:val="caption"/>
    <w:basedOn w:val="Normal"/>
    <w:next w:val="Normal"/>
    <w:uiPriority w:val="35"/>
    <w:unhideWhenUsed/>
    <w:qFormat/>
    <w:rsid w:val="006B0810"/>
    <w:pPr>
      <w:spacing w:before="0" w:after="200"/>
    </w:pPr>
    <w:rPr>
      <w:i/>
      <w:iCs/>
      <w:color w:val="44546A" w:themeColor="text2"/>
      <w:sz w:val="22"/>
      <w:szCs w:val="18"/>
    </w:rPr>
  </w:style>
  <w:style w:type="table" w:styleId="Tablaconcuadrcula">
    <w:name w:val="Table Grid"/>
    <w:basedOn w:val="Tablanormal"/>
    <w:uiPriority w:val="59"/>
    <w:rsid w:val="005D0D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CD2F4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CD2F44"/>
    <w:rPr>
      <w:rFonts w:asciiTheme="minorHAnsi" w:eastAsiaTheme="minorEastAsia" w:hAnsiTheme="minorHAnsi" w:cstheme="minorBidi"/>
      <w:color w:val="5A5A5A" w:themeColor="text1" w:themeTint="A5"/>
      <w:spacing w:val="15"/>
      <w:sz w:val="22"/>
      <w:szCs w:val="22"/>
      <w:lang w:val="es-ES_tradnl" w:eastAsia="es-ES_tradnl"/>
    </w:rPr>
  </w:style>
  <w:style w:type="character" w:styleId="nfasisintenso">
    <w:name w:val="Intense Emphasis"/>
    <w:basedOn w:val="Fuentedeprrafopredeter"/>
    <w:uiPriority w:val="66"/>
    <w:qFormat/>
    <w:rsid w:val="00CD2F44"/>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23547">
      <w:bodyDiv w:val="1"/>
      <w:marLeft w:val="0"/>
      <w:marRight w:val="0"/>
      <w:marTop w:val="0"/>
      <w:marBottom w:val="0"/>
      <w:divBdr>
        <w:top w:val="none" w:sz="0" w:space="0" w:color="auto"/>
        <w:left w:val="none" w:sz="0" w:space="0" w:color="auto"/>
        <w:bottom w:val="none" w:sz="0" w:space="0" w:color="auto"/>
        <w:right w:val="none" w:sz="0" w:space="0" w:color="auto"/>
      </w:divBdr>
    </w:div>
    <w:div w:id="159662417">
      <w:bodyDiv w:val="1"/>
      <w:marLeft w:val="0"/>
      <w:marRight w:val="0"/>
      <w:marTop w:val="0"/>
      <w:marBottom w:val="0"/>
      <w:divBdr>
        <w:top w:val="none" w:sz="0" w:space="0" w:color="auto"/>
        <w:left w:val="none" w:sz="0" w:space="0" w:color="auto"/>
        <w:bottom w:val="none" w:sz="0" w:space="0" w:color="auto"/>
        <w:right w:val="none" w:sz="0" w:space="0" w:color="auto"/>
      </w:divBdr>
      <w:divsChild>
        <w:div w:id="135538517">
          <w:marLeft w:val="0"/>
          <w:marRight w:val="0"/>
          <w:marTop w:val="0"/>
          <w:marBottom w:val="0"/>
          <w:divBdr>
            <w:top w:val="none" w:sz="0" w:space="0" w:color="auto"/>
            <w:left w:val="none" w:sz="0" w:space="0" w:color="auto"/>
            <w:bottom w:val="none" w:sz="0" w:space="0" w:color="auto"/>
            <w:right w:val="none" w:sz="0" w:space="0" w:color="auto"/>
          </w:divBdr>
        </w:div>
        <w:div w:id="451560102">
          <w:marLeft w:val="0"/>
          <w:marRight w:val="0"/>
          <w:marTop w:val="0"/>
          <w:marBottom w:val="0"/>
          <w:divBdr>
            <w:top w:val="none" w:sz="0" w:space="0" w:color="auto"/>
            <w:left w:val="none" w:sz="0" w:space="0" w:color="auto"/>
            <w:bottom w:val="none" w:sz="0" w:space="0" w:color="auto"/>
            <w:right w:val="none" w:sz="0" w:space="0" w:color="auto"/>
          </w:divBdr>
        </w:div>
        <w:div w:id="659114402">
          <w:marLeft w:val="0"/>
          <w:marRight w:val="0"/>
          <w:marTop w:val="0"/>
          <w:marBottom w:val="0"/>
          <w:divBdr>
            <w:top w:val="none" w:sz="0" w:space="0" w:color="auto"/>
            <w:left w:val="none" w:sz="0" w:space="0" w:color="auto"/>
            <w:bottom w:val="none" w:sz="0" w:space="0" w:color="auto"/>
            <w:right w:val="none" w:sz="0" w:space="0" w:color="auto"/>
          </w:divBdr>
        </w:div>
        <w:div w:id="781610782">
          <w:marLeft w:val="0"/>
          <w:marRight w:val="0"/>
          <w:marTop w:val="0"/>
          <w:marBottom w:val="0"/>
          <w:divBdr>
            <w:top w:val="none" w:sz="0" w:space="0" w:color="auto"/>
            <w:left w:val="none" w:sz="0" w:space="0" w:color="auto"/>
            <w:bottom w:val="none" w:sz="0" w:space="0" w:color="auto"/>
            <w:right w:val="none" w:sz="0" w:space="0" w:color="auto"/>
          </w:divBdr>
        </w:div>
        <w:div w:id="1454787656">
          <w:marLeft w:val="0"/>
          <w:marRight w:val="0"/>
          <w:marTop w:val="0"/>
          <w:marBottom w:val="0"/>
          <w:divBdr>
            <w:top w:val="none" w:sz="0" w:space="0" w:color="auto"/>
            <w:left w:val="none" w:sz="0" w:space="0" w:color="auto"/>
            <w:bottom w:val="none" w:sz="0" w:space="0" w:color="auto"/>
            <w:right w:val="none" w:sz="0" w:space="0" w:color="auto"/>
          </w:divBdr>
        </w:div>
        <w:div w:id="1563173201">
          <w:marLeft w:val="0"/>
          <w:marRight w:val="0"/>
          <w:marTop w:val="0"/>
          <w:marBottom w:val="0"/>
          <w:divBdr>
            <w:top w:val="none" w:sz="0" w:space="0" w:color="auto"/>
            <w:left w:val="none" w:sz="0" w:space="0" w:color="auto"/>
            <w:bottom w:val="none" w:sz="0" w:space="0" w:color="auto"/>
            <w:right w:val="none" w:sz="0" w:space="0" w:color="auto"/>
          </w:divBdr>
        </w:div>
        <w:div w:id="1841889369">
          <w:marLeft w:val="0"/>
          <w:marRight w:val="0"/>
          <w:marTop w:val="0"/>
          <w:marBottom w:val="0"/>
          <w:divBdr>
            <w:top w:val="none" w:sz="0" w:space="0" w:color="auto"/>
            <w:left w:val="none" w:sz="0" w:space="0" w:color="auto"/>
            <w:bottom w:val="none" w:sz="0" w:space="0" w:color="auto"/>
            <w:right w:val="none" w:sz="0" w:space="0" w:color="auto"/>
          </w:divBdr>
        </w:div>
        <w:div w:id="1865825218">
          <w:marLeft w:val="0"/>
          <w:marRight w:val="0"/>
          <w:marTop w:val="0"/>
          <w:marBottom w:val="0"/>
          <w:divBdr>
            <w:top w:val="none" w:sz="0" w:space="0" w:color="auto"/>
            <w:left w:val="none" w:sz="0" w:space="0" w:color="auto"/>
            <w:bottom w:val="none" w:sz="0" w:space="0" w:color="auto"/>
            <w:right w:val="none" w:sz="0" w:space="0" w:color="auto"/>
          </w:divBdr>
        </w:div>
        <w:div w:id="1999845830">
          <w:marLeft w:val="0"/>
          <w:marRight w:val="0"/>
          <w:marTop w:val="0"/>
          <w:marBottom w:val="0"/>
          <w:divBdr>
            <w:top w:val="none" w:sz="0" w:space="0" w:color="auto"/>
            <w:left w:val="none" w:sz="0" w:space="0" w:color="auto"/>
            <w:bottom w:val="none" w:sz="0" w:space="0" w:color="auto"/>
            <w:right w:val="none" w:sz="0" w:space="0" w:color="auto"/>
          </w:divBdr>
        </w:div>
        <w:div w:id="2002273427">
          <w:marLeft w:val="0"/>
          <w:marRight w:val="0"/>
          <w:marTop w:val="0"/>
          <w:marBottom w:val="0"/>
          <w:divBdr>
            <w:top w:val="none" w:sz="0" w:space="0" w:color="auto"/>
            <w:left w:val="none" w:sz="0" w:space="0" w:color="auto"/>
            <w:bottom w:val="none" w:sz="0" w:space="0" w:color="auto"/>
            <w:right w:val="none" w:sz="0" w:space="0" w:color="auto"/>
          </w:divBdr>
        </w:div>
        <w:div w:id="2005082514">
          <w:marLeft w:val="0"/>
          <w:marRight w:val="0"/>
          <w:marTop w:val="0"/>
          <w:marBottom w:val="0"/>
          <w:divBdr>
            <w:top w:val="none" w:sz="0" w:space="0" w:color="auto"/>
            <w:left w:val="none" w:sz="0" w:space="0" w:color="auto"/>
            <w:bottom w:val="none" w:sz="0" w:space="0" w:color="auto"/>
            <w:right w:val="none" w:sz="0" w:space="0" w:color="auto"/>
          </w:divBdr>
        </w:div>
        <w:div w:id="2048941664">
          <w:marLeft w:val="0"/>
          <w:marRight w:val="0"/>
          <w:marTop w:val="0"/>
          <w:marBottom w:val="0"/>
          <w:divBdr>
            <w:top w:val="none" w:sz="0" w:space="0" w:color="auto"/>
            <w:left w:val="none" w:sz="0" w:space="0" w:color="auto"/>
            <w:bottom w:val="none" w:sz="0" w:space="0" w:color="auto"/>
            <w:right w:val="none" w:sz="0" w:space="0" w:color="auto"/>
          </w:divBdr>
        </w:div>
      </w:divsChild>
    </w:div>
    <w:div w:id="355233664">
      <w:bodyDiv w:val="1"/>
      <w:marLeft w:val="0"/>
      <w:marRight w:val="0"/>
      <w:marTop w:val="0"/>
      <w:marBottom w:val="0"/>
      <w:divBdr>
        <w:top w:val="none" w:sz="0" w:space="0" w:color="auto"/>
        <w:left w:val="none" w:sz="0" w:space="0" w:color="auto"/>
        <w:bottom w:val="none" w:sz="0" w:space="0" w:color="auto"/>
        <w:right w:val="none" w:sz="0" w:space="0" w:color="auto"/>
      </w:divBdr>
    </w:div>
    <w:div w:id="389035648">
      <w:bodyDiv w:val="1"/>
      <w:marLeft w:val="0"/>
      <w:marRight w:val="0"/>
      <w:marTop w:val="0"/>
      <w:marBottom w:val="0"/>
      <w:divBdr>
        <w:top w:val="none" w:sz="0" w:space="0" w:color="auto"/>
        <w:left w:val="none" w:sz="0" w:space="0" w:color="auto"/>
        <w:bottom w:val="none" w:sz="0" w:space="0" w:color="auto"/>
        <w:right w:val="none" w:sz="0" w:space="0" w:color="auto"/>
      </w:divBdr>
      <w:divsChild>
        <w:div w:id="2243825">
          <w:marLeft w:val="0"/>
          <w:marRight w:val="0"/>
          <w:marTop w:val="0"/>
          <w:marBottom w:val="0"/>
          <w:divBdr>
            <w:top w:val="none" w:sz="0" w:space="0" w:color="auto"/>
            <w:left w:val="none" w:sz="0" w:space="0" w:color="auto"/>
            <w:bottom w:val="none" w:sz="0" w:space="0" w:color="auto"/>
            <w:right w:val="none" w:sz="0" w:space="0" w:color="auto"/>
          </w:divBdr>
        </w:div>
        <w:div w:id="228224698">
          <w:marLeft w:val="0"/>
          <w:marRight w:val="0"/>
          <w:marTop w:val="0"/>
          <w:marBottom w:val="0"/>
          <w:divBdr>
            <w:top w:val="none" w:sz="0" w:space="0" w:color="auto"/>
            <w:left w:val="none" w:sz="0" w:space="0" w:color="auto"/>
            <w:bottom w:val="none" w:sz="0" w:space="0" w:color="auto"/>
            <w:right w:val="none" w:sz="0" w:space="0" w:color="auto"/>
          </w:divBdr>
        </w:div>
        <w:div w:id="1224104182">
          <w:marLeft w:val="0"/>
          <w:marRight w:val="0"/>
          <w:marTop w:val="15"/>
          <w:marBottom w:val="0"/>
          <w:divBdr>
            <w:top w:val="none" w:sz="0" w:space="0" w:color="auto"/>
            <w:left w:val="none" w:sz="0" w:space="0" w:color="auto"/>
            <w:bottom w:val="none" w:sz="0" w:space="0" w:color="auto"/>
            <w:right w:val="none" w:sz="0" w:space="0" w:color="auto"/>
          </w:divBdr>
        </w:div>
        <w:div w:id="1415392335">
          <w:marLeft w:val="-450"/>
          <w:marRight w:val="-450"/>
          <w:marTop w:val="0"/>
          <w:marBottom w:val="300"/>
          <w:divBdr>
            <w:top w:val="none" w:sz="0" w:space="0" w:color="auto"/>
            <w:left w:val="none" w:sz="0" w:space="0" w:color="auto"/>
            <w:bottom w:val="none" w:sz="0" w:space="0" w:color="auto"/>
            <w:right w:val="none" w:sz="0" w:space="0" w:color="auto"/>
          </w:divBdr>
        </w:div>
        <w:div w:id="1839535016">
          <w:marLeft w:val="0"/>
          <w:marRight w:val="0"/>
          <w:marTop w:val="30"/>
          <w:marBottom w:val="0"/>
          <w:divBdr>
            <w:top w:val="none" w:sz="0" w:space="0" w:color="auto"/>
            <w:left w:val="none" w:sz="0" w:space="0" w:color="auto"/>
            <w:bottom w:val="none" w:sz="0" w:space="0" w:color="auto"/>
            <w:right w:val="none" w:sz="0" w:space="0" w:color="auto"/>
          </w:divBdr>
        </w:div>
        <w:div w:id="2007828521">
          <w:marLeft w:val="0"/>
          <w:marRight w:val="0"/>
          <w:marTop w:val="15"/>
          <w:marBottom w:val="0"/>
          <w:divBdr>
            <w:top w:val="none" w:sz="0" w:space="0" w:color="auto"/>
            <w:left w:val="none" w:sz="0" w:space="0" w:color="auto"/>
            <w:bottom w:val="none" w:sz="0" w:space="0" w:color="auto"/>
            <w:right w:val="none" w:sz="0" w:space="0" w:color="auto"/>
          </w:divBdr>
        </w:div>
        <w:div w:id="2066709676">
          <w:marLeft w:val="0"/>
          <w:marRight w:val="0"/>
          <w:marTop w:val="30"/>
          <w:marBottom w:val="0"/>
          <w:divBdr>
            <w:top w:val="none" w:sz="0" w:space="0" w:color="auto"/>
            <w:left w:val="none" w:sz="0" w:space="0" w:color="auto"/>
            <w:bottom w:val="none" w:sz="0" w:space="0" w:color="auto"/>
            <w:right w:val="none" w:sz="0" w:space="0" w:color="auto"/>
          </w:divBdr>
        </w:div>
      </w:divsChild>
    </w:div>
    <w:div w:id="443505799">
      <w:bodyDiv w:val="1"/>
      <w:marLeft w:val="0"/>
      <w:marRight w:val="0"/>
      <w:marTop w:val="0"/>
      <w:marBottom w:val="0"/>
      <w:divBdr>
        <w:top w:val="none" w:sz="0" w:space="0" w:color="auto"/>
        <w:left w:val="none" w:sz="0" w:space="0" w:color="auto"/>
        <w:bottom w:val="none" w:sz="0" w:space="0" w:color="auto"/>
        <w:right w:val="none" w:sz="0" w:space="0" w:color="auto"/>
      </w:divBdr>
    </w:div>
    <w:div w:id="684134345">
      <w:bodyDiv w:val="1"/>
      <w:marLeft w:val="0"/>
      <w:marRight w:val="0"/>
      <w:marTop w:val="0"/>
      <w:marBottom w:val="0"/>
      <w:divBdr>
        <w:top w:val="none" w:sz="0" w:space="0" w:color="auto"/>
        <w:left w:val="none" w:sz="0" w:space="0" w:color="auto"/>
        <w:bottom w:val="none" w:sz="0" w:space="0" w:color="auto"/>
        <w:right w:val="none" w:sz="0" w:space="0" w:color="auto"/>
      </w:divBdr>
    </w:div>
    <w:div w:id="715853029">
      <w:bodyDiv w:val="1"/>
      <w:marLeft w:val="0"/>
      <w:marRight w:val="0"/>
      <w:marTop w:val="0"/>
      <w:marBottom w:val="0"/>
      <w:divBdr>
        <w:top w:val="none" w:sz="0" w:space="0" w:color="auto"/>
        <w:left w:val="none" w:sz="0" w:space="0" w:color="auto"/>
        <w:bottom w:val="none" w:sz="0" w:space="0" w:color="auto"/>
        <w:right w:val="none" w:sz="0" w:space="0" w:color="auto"/>
      </w:divBdr>
    </w:div>
    <w:div w:id="736823463">
      <w:bodyDiv w:val="1"/>
      <w:marLeft w:val="0"/>
      <w:marRight w:val="0"/>
      <w:marTop w:val="0"/>
      <w:marBottom w:val="0"/>
      <w:divBdr>
        <w:top w:val="none" w:sz="0" w:space="0" w:color="auto"/>
        <w:left w:val="none" w:sz="0" w:space="0" w:color="auto"/>
        <w:bottom w:val="none" w:sz="0" w:space="0" w:color="auto"/>
        <w:right w:val="none" w:sz="0" w:space="0" w:color="auto"/>
      </w:divBdr>
      <w:divsChild>
        <w:div w:id="318005127">
          <w:marLeft w:val="-450"/>
          <w:marRight w:val="-450"/>
          <w:marTop w:val="0"/>
          <w:marBottom w:val="0"/>
          <w:divBdr>
            <w:top w:val="none" w:sz="0" w:space="0" w:color="auto"/>
            <w:left w:val="none" w:sz="0" w:space="0" w:color="auto"/>
            <w:bottom w:val="none" w:sz="0" w:space="0" w:color="auto"/>
            <w:right w:val="none" w:sz="0" w:space="0" w:color="auto"/>
          </w:divBdr>
        </w:div>
      </w:divsChild>
    </w:div>
    <w:div w:id="838807467">
      <w:bodyDiv w:val="1"/>
      <w:marLeft w:val="0"/>
      <w:marRight w:val="0"/>
      <w:marTop w:val="0"/>
      <w:marBottom w:val="0"/>
      <w:divBdr>
        <w:top w:val="none" w:sz="0" w:space="0" w:color="auto"/>
        <w:left w:val="none" w:sz="0" w:space="0" w:color="auto"/>
        <w:bottom w:val="none" w:sz="0" w:space="0" w:color="auto"/>
        <w:right w:val="none" w:sz="0" w:space="0" w:color="auto"/>
      </w:divBdr>
    </w:div>
    <w:div w:id="1042438378">
      <w:bodyDiv w:val="1"/>
      <w:marLeft w:val="0"/>
      <w:marRight w:val="0"/>
      <w:marTop w:val="0"/>
      <w:marBottom w:val="0"/>
      <w:divBdr>
        <w:top w:val="none" w:sz="0" w:space="0" w:color="auto"/>
        <w:left w:val="none" w:sz="0" w:space="0" w:color="auto"/>
        <w:bottom w:val="none" w:sz="0" w:space="0" w:color="auto"/>
        <w:right w:val="none" w:sz="0" w:space="0" w:color="auto"/>
      </w:divBdr>
    </w:div>
    <w:div w:id="1077168731">
      <w:bodyDiv w:val="1"/>
      <w:marLeft w:val="0"/>
      <w:marRight w:val="0"/>
      <w:marTop w:val="0"/>
      <w:marBottom w:val="0"/>
      <w:divBdr>
        <w:top w:val="none" w:sz="0" w:space="0" w:color="auto"/>
        <w:left w:val="none" w:sz="0" w:space="0" w:color="auto"/>
        <w:bottom w:val="none" w:sz="0" w:space="0" w:color="auto"/>
        <w:right w:val="none" w:sz="0" w:space="0" w:color="auto"/>
      </w:divBdr>
    </w:div>
    <w:div w:id="1304627408">
      <w:bodyDiv w:val="1"/>
      <w:marLeft w:val="0"/>
      <w:marRight w:val="0"/>
      <w:marTop w:val="0"/>
      <w:marBottom w:val="0"/>
      <w:divBdr>
        <w:top w:val="none" w:sz="0" w:space="0" w:color="auto"/>
        <w:left w:val="none" w:sz="0" w:space="0" w:color="auto"/>
        <w:bottom w:val="none" w:sz="0" w:space="0" w:color="auto"/>
        <w:right w:val="none" w:sz="0" w:space="0" w:color="auto"/>
      </w:divBdr>
    </w:div>
    <w:div w:id="1546408058">
      <w:bodyDiv w:val="1"/>
      <w:marLeft w:val="0"/>
      <w:marRight w:val="0"/>
      <w:marTop w:val="0"/>
      <w:marBottom w:val="0"/>
      <w:divBdr>
        <w:top w:val="none" w:sz="0" w:space="0" w:color="auto"/>
        <w:left w:val="none" w:sz="0" w:space="0" w:color="auto"/>
        <w:bottom w:val="none" w:sz="0" w:space="0" w:color="auto"/>
        <w:right w:val="none" w:sz="0" w:space="0" w:color="auto"/>
      </w:divBdr>
    </w:div>
    <w:div w:id="1689865891">
      <w:bodyDiv w:val="1"/>
      <w:marLeft w:val="0"/>
      <w:marRight w:val="0"/>
      <w:marTop w:val="0"/>
      <w:marBottom w:val="0"/>
      <w:divBdr>
        <w:top w:val="none" w:sz="0" w:space="0" w:color="auto"/>
        <w:left w:val="none" w:sz="0" w:space="0" w:color="auto"/>
        <w:bottom w:val="none" w:sz="0" w:space="0" w:color="auto"/>
        <w:right w:val="none" w:sz="0" w:space="0" w:color="auto"/>
      </w:divBdr>
    </w:div>
    <w:div w:id="2066222660">
      <w:bodyDiv w:val="1"/>
      <w:marLeft w:val="0"/>
      <w:marRight w:val="0"/>
      <w:marTop w:val="0"/>
      <w:marBottom w:val="0"/>
      <w:divBdr>
        <w:top w:val="none" w:sz="0" w:space="0" w:color="auto"/>
        <w:left w:val="none" w:sz="0" w:space="0" w:color="auto"/>
        <w:bottom w:val="none" w:sz="0" w:space="0" w:color="auto"/>
        <w:right w:val="none" w:sz="0" w:space="0" w:color="auto"/>
      </w:divBdr>
    </w:div>
    <w:div w:id="2084377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644A6WNCvI" TargetMode="External"/><Relationship Id="rId18" Type="http://schemas.openxmlformats.org/officeDocument/2006/relationships/hyperlink" Target="https://docs.docker.com" TargetMode="External"/><Relationship Id="rId26" Type="http://schemas.openxmlformats.org/officeDocument/2006/relationships/hyperlink" Target="https://spring.io/guides" TargetMode="External"/><Relationship Id="rId39" Type="http://schemas.openxmlformats.org/officeDocument/2006/relationships/image" Target="media/image10.png"/><Relationship Id="rId21" Type="http://schemas.openxmlformats.org/officeDocument/2006/relationships/hyperlink" Target="http://docs.spring.io/spring-shell/docs/current/reference/htmlsingle" TargetMode="External"/><Relationship Id="rId34" Type="http://schemas.openxmlformats.org/officeDocument/2006/relationships/hyperlink" Target="http://www.arquitecturajava.com/ejemplo-de-java-singleton-patrones-classloaders"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19.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iki.apache.org/nutch/NutchTutorial" TargetMode="External"/><Relationship Id="rId33" Type="http://schemas.openxmlformats.org/officeDocument/2006/relationships/hyperlink" Target="http://www.javaworld.com/article/2073352/core-java/simply-singleton.html" TargetMode="External"/><Relationship Id="rId38" Type="http://schemas.openxmlformats.org/officeDocument/2006/relationships/hyperlink" Target="https://www.quora.com/What-are-the-best-web-crawling-services" TargetMode="External"/><Relationship Id="rId46" Type="http://schemas.openxmlformats.org/officeDocument/2006/relationships/image" Target="media/image1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101breakpoints.com/docker-desplegando-aplicaciones" TargetMode="External"/><Relationship Id="rId29" Type="http://schemas.openxmlformats.org/officeDocument/2006/relationships/hyperlink" Target="https://developer.yahoo.com/hadoop/tutorial/module2.html" TargetMode="External"/><Relationship Id="rId41" Type="http://schemas.openxmlformats.org/officeDocument/2006/relationships/image" Target="media/image1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nutch.apache.org/apidocs/apidocs-1.9/index.html" TargetMode="External"/><Relationship Id="rId32" Type="http://schemas.openxmlformats.org/officeDocument/2006/relationships/hyperlink" Target="http://yamlbeans.sourceforge.net" TargetMode="External"/><Relationship Id="rId37" Type="http://schemas.openxmlformats.org/officeDocument/2006/relationships/hyperlink" Target="https://examples.javacodegeeks.com/core-java/junit/junit-integration-test-example" TargetMode="External"/><Relationship Id="rId40" Type="http://schemas.openxmlformats.org/officeDocument/2006/relationships/hyperlink" Target="https://github.com/Shathe/101CrawlersWeb" TargetMode="External"/><Relationship Id="rId45" Type="http://schemas.openxmlformats.org/officeDocument/2006/relationships/image" Target="media/image15.png"/><Relationship Id="rId53" Type="http://schemas.openxmlformats.org/officeDocument/2006/relationships/hyperlink" Target="https://docs.docker.com/windows/" TargetMode="External"/><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angularjs.org/api" TargetMode="External"/><Relationship Id="rId28" Type="http://schemas.openxmlformats.org/officeDocument/2006/relationships/hyperlink" Target="https://issues.apache.org/jira/browse/NUTCH-190" TargetMode="External"/><Relationship Id="rId36" Type="http://schemas.openxmlformats.org/officeDocument/2006/relationships/hyperlink" Target="https://lucene.apache.org/core/documentation.html" TargetMode="External"/><Relationship Id="rId49" Type="http://schemas.openxmlformats.org/officeDocument/2006/relationships/image" Target="media/image18.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zone.com/refcardz/patterns-modular-architecture" TargetMode="External"/><Relationship Id="rId31" Type="http://schemas.openxmlformats.org/officeDocument/2006/relationships/hyperlink" Target="https://github.com" TargetMode="External"/><Relationship Id="rId44" Type="http://schemas.openxmlformats.org/officeDocument/2006/relationships/image" Target="media/image14.png"/><Relationship Id="rId52" Type="http://schemas.openxmlformats.org/officeDocument/2006/relationships/hyperlink" Target="https://docs.docker.com/ma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docs.spring.io/autorepo/docs/spring-shell/1.2.0.M1/reference/html/dev-shell.html" TargetMode="External"/><Relationship Id="rId27" Type="http://schemas.openxmlformats.org/officeDocument/2006/relationships/hyperlink" Target="http://docs.spring.io/spring-javaconfig/docs/1.0.0.m3/reference/html/creating-bean-definitions.html" TargetMode="External"/><Relationship Id="rId30" Type="http://schemas.openxmlformats.org/officeDocument/2006/relationships/hyperlink" Target="https://hub.docker.com" TargetMode="External"/><Relationship Id="rId35" Type="http://schemas.openxmlformats.org/officeDocument/2006/relationships/hyperlink" Target="https://dzone.com/articles/design-patterns-uncovered-0" TargetMode="External"/><Relationship Id="rId43" Type="http://schemas.openxmlformats.org/officeDocument/2006/relationships/image" Target="media/image13.png"/><Relationship Id="rId48" Type="http://schemas.openxmlformats.org/officeDocument/2006/relationships/hyperlink" Target="https://www.youtube.com/watch?v=L644A6WNCvI"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docs.docker.com/engine/installation/"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5.gif"/></Relationships>
</file>

<file path=word/_rels/footer2.xml.rels><?xml version="1.0" encoding="UTF-8" standalone="yes"?>
<Relationships xmlns="http://schemas.openxmlformats.org/package/2006/relationships"><Relationship Id="rId1" Type="http://schemas.openxmlformats.org/officeDocument/2006/relationships/image" Target="media/image2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3149EF-5B72-4751-9886-8D99B8C3B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13889</Words>
  <Characters>76394</Characters>
  <Application>Microsoft Office Word</Application>
  <DocSecurity>0</DocSecurity>
  <Lines>636</Lines>
  <Paragraphs>180</Paragraphs>
  <ScaleCrop>false</ScaleCrop>
  <HeadingPairs>
    <vt:vector size="6" baseType="variant">
      <vt:variant>
        <vt:lpstr>Título</vt:lpstr>
      </vt:variant>
      <vt:variant>
        <vt:i4>1</vt:i4>
      </vt:variant>
      <vt:variant>
        <vt:lpstr>Title</vt:lpstr>
      </vt:variant>
      <vt:variant>
        <vt:i4>1</vt:i4>
      </vt:variant>
      <vt:variant>
        <vt:lpstr>Headings</vt:lpstr>
      </vt:variant>
      <vt:variant>
        <vt:i4>80</vt:i4>
      </vt:variant>
    </vt:vector>
  </HeadingPairs>
  <TitlesOfParts>
    <vt:vector size="82" baseType="lpstr">
      <vt:lpstr>Repositorio de la Universidad de Zaragoza – Zaguan   http://zaguan.unizar.es</vt:lpstr>
      <vt:lpstr>Repositorio de la Universidad de Zaragoza – Zaguan   http://zaguan.unizar.es</vt:lpstr>
      <vt:lpstr>1. Introducción</vt:lpstr>
      <vt:lpstr>    1.1 Objetivo y alcance del proyecto</vt:lpstr>
      <vt:lpstr>    1.2 Motivación</vt:lpstr>
      <vt:lpstr>    </vt:lpstr>
      <vt:lpstr>    1.3 Contexto</vt:lpstr>
      <vt:lpstr>    1.4 Tecnologías y sistemas relacionados.</vt:lpstr>
      <vt:lpstr>    </vt:lpstr>
      <vt:lpstr>    1.5 Metodología y técnicas</vt:lpstr>
      <vt:lpstr>    </vt:lpstr>
      <vt:lpstr>        1.5.1 Metodología</vt:lpstr>
      <vt:lpstr>        </vt:lpstr>
      <vt:lpstr>        1.5.2 Herramientas utilizadas</vt:lpstr>
      <vt:lpstr>        </vt:lpstr>
      <vt:lpstr>2. Arquitectura del sistema</vt:lpstr>
      <vt:lpstr>    2.1 Decisiones de diseño</vt:lpstr>
      <vt:lpstr/>
      <vt:lpstr/>
      <vt:lpstr/>
      <vt:lpstr/>
      <vt:lpstr/>
      <vt:lpstr/>
      <vt:lpstr/>
      <vt:lpstr/>
      <vt:lpstr/>
      <vt:lpstr/>
      <vt:lpstr/>
      <vt:lpstr/>
      <vt:lpstr>3. Diseño del sistema</vt:lpstr>
      <vt:lpstr>    3.1 Butler</vt:lpstr>
      <vt:lpstr>        3.1.1 Butler DSL</vt:lpstr>
      <vt:lpstr>        </vt:lpstr>
      <vt:lpstr>        3.1.2 Validador</vt:lpstr>
      <vt:lpstr>        </vt:lpstr>
      <vt:lpstr>        3.1.3 Comandos</vt:lpstr>
      <vt:lpstr>        </vt:lpstr>
      <vt:lpstr>        3.1.4 Configuración</vt:lpstr>
      <vt:lpstr>        </vt:lpstr>
      <vt:lpstr>        3.1.5 Indexador y buscador</vt:lpstr>
      <vt:lpstr>    </vt:lpstr>
      <vt:lpstr>    </vt:lpstr>
      <vt:lpstr>    </vt:lpstr>
      <vt:lpstr>    </vt:lpstr>
      <vt:lpstr>    </vt:lpstr>
      <vt:lpstr>    </vt:lpstr>
      <vt:lpstr>    3.2 Sistema web</vt:lpstr>
      <vt:lpstr>        </vt:lpstr>
      <vt:lpstr>        3.2.1 Integración de Butler</vt:lpstr>
      <vt:lpstr>        3.2.2 Servidor</vt:lpstr>
      <vt:lpstr>        </vt:lpstr>
      <vt:lpstr>        </vt:lpstr>
      <vt:lpstr>        </vt:lpstr>
      <vt:lpstr>        </vt:lpstr>
      <vt:lpstr>        </vt:lpstr>
      <vt:lpstr>        </vt:lpstr>
      <vt:lpstr>        </vt:lpstr>
      <vt:lpstr>        </vt:lpstr>
      <vt:lpstr>        </vt:lpstr>
      <vt:lpstr>        </vt:lpstr>
      <vt:lpstr>        3.2.3 Cliente</vt:lpstr>
      <vt:lpstr>    3.3 Evolución y decisiones de diseño</vt:lpstr>
      <vt:lpstr>4. Tecnologías usadas</vt:lpstr>
      <vt:lpstr>5. Problemas encontrados</vt:lpstr>
      <vt:lpstr>        5.1 Problemas previamente conocidos</vt:lpstr>
      <vt:lpstr>        5.2 Problemas inesperados</vt:lpstr>
      <vt:lpstr>6. Validación y pruebas del sistema</vt:lpstr>
      <vt:lpstr>7. Resultados</vt:lpstr>
      <vt:lpstr>8. Conclusiones</vt:lpstr>
      <vt:lpstr>    8.1 Trabajo futuro</vt:lpstr>
      <vt:lpstr>    8.2 Valoración personal</vt:lpstr>
      <vt:lpstr>    9. Trabajo y esfuerzo realizado y gestión del proyecto</vt:lpstr>
      <vt:lpstr>10. Bibliografía</vt:lpstr>
      <vt:lpstr>Anexos</vt:lpstr>
      <vt:lpstr>    Anexo A. Butler en detalle. Guías y esquemas.</vt:lpstr>
      <vt:lpstr>        Especificación del DSL</vt:lpstr>
      <vt:lpstr>        Guía de usuario</vt:lpstr>
      <vt:lpstr>    Anexo B. Sistema web</vt:lpstr>
      <vt:lpstr>        Guía de usuario</vt:lpstr>
      <vt:lpstr>    Anexo C. Validación</vt:lpstr>
      <vt:lpstr>    Anexo D. Indexación</vt:lpstr>
      <vt:lpstr>    Anexo E. Instalación Docker</vt:lpstr>
    </vt:vector>
  </TitlesOfParts>
  <Company>Universidad de Zaragoza</Company>
  <LinksUpToDate>false</LinksUpToDate>
  <CharactersWithSpaces>90103</CharactersWithSpaces>
  <SharedDoc>false</SharedDoc>
  <HLinks>
    <vt:vector size="420" baseType="variant">
      <vt:variant>
        <vt:i4>5505044</vt:i4>
      </vt:variant>
      <vt:variant>
        <vt:i4>393</vt:i4>
      </vt:variant>
      <vt:variant>
        <vt:i4>0</vt:i4>
      </vt:variant>
      <vt:variant>
        <vt:i4>5</vt:i4>
      </vt:variant>
      <vt:variant>
        <vt:lpwstr>https://docs.docker.com/windows/</vt:lpwstr>
      </vt:variant>
      <vt:variant>
        <vt:lpwstr/>
      </vt:variant>
      <vt:variant>
        <vt:i4>5177375</vt:i4>
      </vt:variant>
      <vt:variant>
        <vt:i4>390</vt:i4>
      </vt:variant>
      <vt:variant>
        <vt:i4>0</vt:i4>
      </vt:variant>
      <vt:variant>
        <vt:i4>5</vt:i4>
      </vt:variant>
      <vt:variant>
        <vt:lpwstr>https://docs.docker.com/mac/</vt:lpwstr>
      </vt:variant>
      <vt:variant>
        <vt:lpwstr/>
      </vt:variant>
      <vt:variant>
        <vt:i4>3276907</vt:i4>
      </vt:variant>
      <vt:variant>
        <vt:i4>387</vt:i4>
      </vt:variant>
      <vt:variant>
        <vt:i4>0</vt:i4>
      </vt:variant>
      <vt:variant>
        <vt:i4>5</vt:i4>
      </vt:variant>
      <vt:variant>
        <vt:lpwstr>https://docs.docker.com/linux/</vt:lpwstr>
      </vt:variant>
      <vt:variant>
        <vt:lpwstr/>
      </vt:variant>
      <vt:variant>
        <vt:i4>4194370</vt:i4>
      </vt:variant>
      <vt:variant>
        <vt:i4>384</vt:i4>
      </vt:variant>
      <vt:variant>
        <vt:i4>0</vt:i4>
      </vt:variant>
      <vt:variant>
        <vt:i4>5</vt:i4>
      </vt:variant>
      <vt:variant>
        <vt:lpwstr>https://docs.docker.com/engine/installation/</vt:lpwstr>
      </vt:variant>
      <vt:variant>
        <vt:lpwstr/>
      </vt:variant>
      <vt:variant>
        <vt:i4>7536738</vt:i4>
      </vt:variant>
      <vt:variant>
        <vt:i4>375</vt:i4>
      </vt:variant>
      <vt:variant>
        <vt:i4>0</vt:i4>
      </vt:variant>
      <vt:variant>
        <vt:i4>5</vt:i4>
      </vt:variant>
      <vt:variant>
        <vt:lpwstr>https://www.youtube.com/watch?v=L644A6WNCvI</vt:lpwstr>
      </vt:variant>
      <vt:variant>
        <vt:lpwstr/>
      </vt:variant>
      <vt:variant>
        <vt:i4>1048647</vt:i4>
      </vt:variant>
      <vt:variant>
        <vt:i4>372</vt:i4>
      </vt:variant>
      <vt:variant>
        <vt:i4>0</vt:i4>
      </vt:variant>
      <vt:variant>
        <vt:i4>5</vt:i4>
      </vt:variant>
      <vt:variant>
        <vt:lpwstr>https://github.com/Shathe/101CrawlersWeb</vt:lpwstr>
      </vt:variant>
      <vt:variant>
        <vt:lpwstr/>
      </vt:variant>
      <vt:variant>
        <vt:i4>5898313</vt:i4>
      </vt:variant>
      <vt:variant>
        <vt:i4>363</vt:i4>
      </vt:variant>
      <vt:variant>
        <vt:i4>0</vt:i4>
      </vt:variant>
      <vt:variant>
        <vt:i4>5</vt:i4>
      </vt:variant>
      <vt:variant>
        <vt:lpwstr>https://www.quora.com/What-are-the-best-web-crawling-services</vt:lpwstr>
      </vt:variant>
      <vt:variant>
        <vt:lpwstr/>
      </vt:variant>
      <vt:variant>
        <vt:i4>786436</vt:i4>
      </vt:variant>
      <vt:variant>
        <vt:i4>360</vt:i4>
      </vt:variant>
      <vt:variant>
        <vt:i4>0</vt:i4>
      </vt:variant>
      <vt:variant>
        <vt:i4>5</vt:i4>
      </vt:variant>
      <vt:variant>
        <vt:lpwstr>https://examples.javacodegeeks.com/core-java/junit/junit-integration-test-example</vt:lpwstr>
      </vt:variant>
      <vt:variant>
        <vt:lpwstr/>
      </vt:variant>
      <vt:variant>
        <vt:i4>1179653</vt:i4>
      </vt:variant>
      <vt:variant>
        <vt:i4>357</vt:i4>
      </vt:variant>
      <vt:variant>
        <vt:i4>0</vt:i4>
      </vt:variant>
      <vt:variant>
        <vt:i4>5</vt:i4>
      </vt:variant>
      <vt:variant>
        <vt:lpwstr>https://lucene.apache.org/core/documentation.html</vt:lpwstr>
      </vt:variant>
      <vt:variant>
        <vt:lpwstr/>
      </vt:variant>
      <vt:variant>
        <vt:i4>6291568</vt:i4>
      </vt:variant>
      <vt:variant>
        <vt:i4>354</vt:i4>
      </vt:variant>
      <vt:variant>
        <vt:i4>0</vt:i4>
      </vt:variant>
      <vt:variant>
        <vt:i4>5</vt:i4>
      </vt:variant>
      <vt:variant>
        <vt:lpwstr>https://dzone.com/articles/design-patterns-uncovered-0</vt:lpwstr>
      </vt:variant>
      <vt:variant>
        <vt:lpwstr/>
      </vt:variant>
      <vt:variant>
        <vt:i4>8257587</vt:i4>
      </vt:variant>
      <vt:variant>
        <vt:i4>351</vt:i4>
      </vt:variant>
      <vt:variant>
        <vt:i4>0</vt:i4>
      </vt:variant>
      <vt:variant>
        <vt:i4>5</vt:i4>
      </vt:variant>
      <vt:variant>
        <vt:lpwstr>http://www.arquitecturajava.com/ejemplo-de-java-singleton-patrones-classloaders</vt:lpwstr>
      </vt:variant>
      <vt:variant>
        <vt:lpwstr/>
      </vt:variant>
      <vt:variant>
        <vt:i4>1966155</vt:i4>
      </vt:variant>
      <vt:variant>
        <vt:i4>348</vt:i4>
      </vt:variant>
      <vt:variant>
        <vt:i4>0</vt:i4>
      </vt:variant>
      <vt:variant>
        <vt:i4>5</vt:i4>
      </vt:variant>
      <vt:variant>
        <vt:lpwstr>http://www.javaworld.com/article/2073352/core-java/simply-singleton.html</vt:lpwstr>
      </vt:variant>
      <vt:variant>
        <vt:lpwstr/>
      </vt:variant>
      <vt:variant>
        <vt:i4>4259866</vt:i4>
      </vt:variant>
      <vt:variant>
        <vt:i4>345</vt:i4>
      </vt:variant>
      <vt:variant>
        <vt:i4>0</vt:i4>
      </vt:variant>
      <vt:variant>
        <vt:i4>5</vt:i4>
      </vt:variant>
      <vt:variant>
        <vt:lpwstr>http://yamlbeans.sourceforge.net/</vt:lpwstr>
      </vt:variant>
      <vt:variant>
        <vt:lpwstr/>
      </vt:variant>
      <vt:variant>
        <vt:i4>8126567</vt:i4>
      </vt:variant>
      <vt:variant>
        <vt:i4>342</vt:i4>
      </vt:variant>
      <vt:variant>
        <vt:i4>0</vt:i4>
      </vt:variant>
      <vt:variant>
        <vt:i4>5</vt:i4>
      </vt:variant>
      <vt:variant>
        <vt:lpwstr>https://github.com/</vt:lpwstr>
      </vt:variant>
      <vt:variant>
        <vt:lpwstr/>
      </vt:variant>
      <vt:variant>
        <vt:i4>3276905</vt:i4>
      </vt:variant>
      <vt:variant>
        <vt:i4>339</vt:i4>
      </vt:variant>
      <vt:variant>
        <vt:i4>0</vt:i4>
      </vt:variant>
      <vt:variant>
        <vt:i4>5</vt:i4>
      </vt:variant>
      <vt:variant>
        <vt:lpwstr>https://hub.docker.com/</vt:lpwstr>
      </vt:variant>
      <vt:variant>
        <vt:lpwstr/>
      </vt:variant>
      <vt:variant>
        <vt:i4>6160461</vt:i4>
      </vt:variant>
      <vt:variant>
        <vt:i4>336</vt:i4>
      </vt:variant>
      <vt:variant>
        <vt:i4>0</vt:i4>
      </vt:variant>
      <vt:variant>
        <vt:i4>5</vt:i4>
      </vt:variant>
      <vt:variant>
        <vt:lpwstr>https://developer.yahoo.com/hadoop/tutorial/module2.html</vt:lpwstr>
      </vt:variant>
      <vt:variant>
        <vt:lpwstr/>
      </vt:variant>
      <vt:variant>
        <vt:i4>2359419</vt:i4>
      </vt:variant>
      <vt:variant>
        <vt:i4>333</vt:i4>
      </vt:variant>
      <vt:variant>
        <vt:i4>0</vt:i4>
      </vt:variant>
      <vt:variant>
        <vt:i4>5</vt:i4>
      </vt:variant>
      <vt:variant>
        <vt:lpwstr>https://issues.apache.org/jira/browse/NUTCH-190</vt:lpwstr>
      </vt:variant>
      <vt:variant>
        <vt:lpwstr/>
      </vt:variant>
      <vt:variant>
        <vt:i4>7733358</vt:i4>
      </vt:variant>
      <vt:variant>
        <vt:i4>330</vt:i4>
      </vt:variant>
      <vt:variant>
        <vt:i4>0</vt:i4>
      </vt:variant>
      <vt:variant>
        <vt:i4>5</vt:i4>
      </vt:variant>
      <vt:variant>
        <vt:lpwstr>http://docs.spring.io/spring-javaconfig/docs/1.0.0.m3/reference/html/creating-bean-definitions.html</vt:lpwstr>
      </vt:variant>
      <vt:variant>
        <vt:lpwstr/>
      </vt:variant>
      <vt:variant>
        <vt:i4>4915205</vt:i4>
      </vt:variant>
      <vt:variant>
        <vt:i4>327</vt:i4>
      </vt:variant>
      <vt:variant>
        <vt:i4>0</vt:i4>
      </vt:variant>
      <vt:variant>
        <vt:i4>5</vt:i4>
      </vt:variant>
      <vt:variant>
        <vt:lpwstr>https://spring.io/guides</vt:lpwstr>
      </vt:variant>
      <vt:variant>
        <vt:lpwstr/>
      </vt:variant>
      <vt:variant>
        <vt:i4>3539071</vt:i4>
      </vt:variant>
      <vt:variant>
        <vt:i4>324</vt:i4>
      </vt:variant>
      <vt:variant>
        <vt:i4>0</vt:i4>
      </vt:variant>
      <vt:variant>
        <vt:i4>5</vt:i4>
      </vt:variant>
      <vt:variant>
        <vt:lpwstr>https://wiki.apache.org/nutch/NutchTutorial</vt:lpwstr>
      </vt:variant>
      <vt:variant>
        <vt:lpwstr/>
      </vt:variant>
      <vt:variant>
        <vt:i4>8126519</vt:i4>
      </vt:variant>
      <vt:variant>
        <vt:i4>321</vt:i4>
      </vt:variant>
      <vt:variant>
        <vt:i4>0</vt:i4>
      </vt:variant>
      <vt:variant>
        <vt:i4>5</vt:i4>
      </vt:variant>
      <vt:variant>
        <vt:lpwstr>http://nutch.apache.org/apidocs/apidocs-1.9/index.html</vt:lpwstr>
      </vt:variant>
      <vt:variant>
        <vt:lpwstr/>
      </vt:variant>
      <vt:variant>
        <vt:i4>6684794</vt:i4>
      </vt:variant>
      <vt:variant>
        <vt:i4>318</vt:i4>
      </vt:variant>
      <vt:variant>
        <vt:i4>0</vt:i4>
      </vt:variant>
      <vt:variant>
        <vt:i4>5</vt:i4>
      </vt:variant>
      <vt:variant>
        <vt:lpwstr>https://docs.angularjs.org/api</vt:lpwstr>
      </vt:variant>
      <vt:variant>
        <vt:lpwstr/>
      </vt:variant>
      <vt:variant>
        <vt:i4>2818104</vt:i4>
      </vt:variant>
      <vt:variant>
        <vt:i4>315</vt:i4>
      </vt:variant>
      <vt:variant>
        <vt:i4>0</vt:i4>
      </vt:variant>
      <vt:variant>
        <vt:i4>5</vt:i4>
      </vt:variant>
      <vt:variant>
        <vt:lpwstr>http://docs.spring.io/autorepo/docs/spring-shell/1.2.0.M1/reference/html/dev-shell.html</vt:lpwstr>
      </vt:variant>
      <vt:variant>
        <vt:lpwstr/>
      </vt:variant>
      <vt:variant>
        <vt:i4>655447</vt:i4>
      </vt:variant>
      <vt:variant>
        <vt:i4>312</vt:i4>
      </vt:variant>
      <vt:variant>
        <vt:i4>0</vt:i4>
      </vt:variant>
      <vt:variant>
        <vt:i4>5</vt:i4>
      </vt:variant>
      <vt:variant>
        <vt:lpwstr>http://docs.spring.io/spring-shell/docs/current/reference/htmlsingle</vt:lpwstr>
      </vt:variant>
      <vt:variant>
        <vt:lpwstr/>
      </vt:variant>
      <vt:variant>
        <vt:i4>5701697</vt:i4>
      </vt:variant>
      <vt:variant>
        <vt:i4>309</vt:i4>
      </vt:variant>
      <vt:variant>
        <vt:i4>0</vt:i4>
      </vt:variant>
      <vt:variant>
        <vt:i4>5</vt:i4>
      </vt:variant>
      <vt:variant>
        <vt:lpwstr>http://101breakpoints.com/docker-desplegando-aplicaciones</vt:lpwstr>
      </vt:variant>
      <vt:variant>
        <vt:lpwstr/>
      </vt:variant>
      <vt:variant>
        <vt:i4>786453</vt:i4>
      </vt:variant>
      <vt:variant>
        <vt:i4>306</vt:i4>
      </vt:variant>
      <vt:variant>
        <vt:i4>0</vt:i4>
      </vt:variant>
      <vt:variant>
        <vt:i4>5</vt:i4>
      </vt:variant>
      <vt:variant>
        <vt:lpwstr>https://dzone.com/refcardz/patterns-modular-architecture</vt:lpwstr>
      </vt:variant>
      <vt:variant>
        <vt:lpwstr/>
      </vt:variant>
      <vt:variant>
        <vt:i4>65553</vt:i4>
      </vt:variant>
      <vt:variant>
        <vt:i4>303</vt:i4>
      </vt:variant>
      <vt:variant>
        <vt:i4>0</vt:i4>
      </vt:variant>
      <vt:variant>
        <vt:i4>5</vt:i4>
      </vt:variant>
      <vt:variant>
        <vt:lpwstr>https://docs.docker.com/</vt:lpwstr>
      </vt:variant>
      <vt:variant>
        <vt:lpwstr/>
      </vt:variant>
      <vt:variant>
        <vt:i4>7536738</vt:i4>
      </vt:variant>
      <vt:variant>
        <vt:i4>294</vt:i4>
      </vt:variant>
      <vt:variant>
        <vt:i4>0</vt:i4>
      </vt:variant>
      <vt:variant>
        <vt:i4>5</vt:i4>
      </vt:variant>
      <vt:variant>
        <vt:lpwstr>https://www.youtube.com/watch?v=L644A6WNCvI</vt:lpwstr>
      </vt:variant>
      <vt:variant>
        <vt:lpwstr/>
      </vt:variant>
      <vt:variant>
        <vt:i4>1245237</vt:i4>
      </vt:variant>
      <vt:variant>
        <vt:i4>248</vt:i4>
      </vt:variant>
      <vt:variant>
        <vt:i4>0</vt:i4>
      </vt:variant>
      <vt:variant>
        <vt:i4>5</vt:i4>
      </vt:variant>
      <vt:variant>
        <vt:lpwstr/>
      </vt:variant>
      <vt:variant>
        <vt:lpwstr>_Toc453602259</vt:lpwstr>
      </vt:variant>
      <vt:variant>
        <vt:i4>1245237</vt:i4>
      </vt:variant>
      <vt:variant>
        <vt:i4>242</vt:i4>
      </vt:variant>
      <vt:variant>
        <vt:i4>0</vt:i4>
      </vt:variant>
      <vt:variant>
        <vt:i4>5</vt:i4>
      </vt:variant>
      <vt:variant>
        <vt:lpwstr/>
      </vt:variant>
      <vt:variant>
        <vt:lpwstr>_Toc453602258</vt:lpwstr>
      </vt:variant>
      <vt:variant>
        <vt:i4>1245237</vt:i4>
      </vt:variant>
      <vt:variant>
        <vt:i4>236</vt:i4>
      </vt:variant>
      <vt:variant>
        <vt:i4>0</vt:i4>
      </vt:variant>
      <vt:variant>
        <vt:i4>5</vt:i4>
      </vt:variant>
      <vt:variant>
        <vt:lpwstr/>
      </vt:variant>
      <vt:variant>
        <vt:lpwstr>_Toc453602257</vt:lpwstr>
      </vt:variant>
      <vt:variant>
        <vt:i4>1245237</vt:i4>
      </vt:variant>
      <vt:variant>
        <vt:i4>230</vt:i4>
      </vt:variant>
      <vt:variant>
        <vt:i4>0</vt:i4>
      </vt:variant>
      <vt:variant>
        <vt:i4>5</vt:i4>
      </vt:variant>
      <vt:variant>
        <vt:lpwstr/>
      </vt:variant>
      <vt:variant>
        <vt:lpwstr>_Toc453602256</vt:lpwstr>
      </vt:variant>
      <vt:variant>
        <vt:i4>1245237</vt:i4>
      </vt:variant>
      <vt:variant>
        <vt:i4>224</vt:i4>
      </vt:variant>
      <vt:variant>
        <vt:i4>0</vt:i4>
      </vt:variant>
      <vt:variant>
        <vt:i4>5</vt:i4>
      </vt:variant>
      <vt:variant>
        <vt:lpwstr/>
      </vt:variant>
      <vt:variant>
        <vt:lpwstr>_Toc453602255</vt:lpwstr>
      </vt:variant>
      <vt:variant>
        <vt:i4>1245237</vt:i4>
      </vt:variant>
      <vt:variant>
        <vt:i4>218</vt:i4>
      </vt:variant>
      <vt:variant>
        <vt:i4>0</vt:i4>
      </vt:variant>
      <vt:variant>
        <vt:i4>5</vt:i4>
      </vt:variant>
      <vt:variant>
        <vt:lpwstr/>
      </vt:variant>
      <vt:variant>
        <vt:lpwstr>_Toc453602254</vt:lpwstr>
      </vt:variant>
      <vt:variant>
        <vt:i4>1245237</vt:i4>
      </vt:variant>
      <vt:variant>
        <vt:i4>212</vt:i4>
      </vt:variant>
      <vt:variant>
        <vt:i4>0</vt:i4>
      </vt:variant>
      <vt:variant>
        <vt:i4>5</vt:i4>
      </vt:variant>
      <vt:variant>
        <vt:lpwstr/>
      </vt:variant>
      <vt:variant>
        <vt:lpwstr>_Toc453602253</vt:lpwstr>
      </vt:variant>
      <vt:variant>
        <vt:i4>1245237</vt:i4>
      </vt:variant>
      <vt:variant>
        <vt:i4>206</vt:i4>
      </vt:variant>
      <vt:variant>
        <vt:i4>0</vt:i4>
      </vt:variant>
      <vt:variant>
        <vt:i4>5</vt:i4>
      </vt:variant>
      <vt:variant>
        <vt:lpwstr/>
      </vt:variant>
      <vt:variant>
        <vt:lpwstr>_Toc453602252</vt:lpwstr>
      </vt:variant>
      <vt:variant>
        <vt:i4>1245237</vt:i4>
      </vt:variant>
      <vt:variant>
        <vt:i4>200</vt:i4>
      </vt:variant>
      <vt:variant>
        <vt:i4>0</vt:i4>
      </vt:variant>
      <vt:variant>
        <vt:i4>5</vt:i4>
      </vt:variant>
      <vt:variant>
        <vt:lpwstr/>
      </vt:variant>
      <vt:variant>
        <vt:lpwstr>_Toc453602251</vt:lpwstr>
      </vt:variant>
      <vt:variant>
        <vt:i4>1245237</vt:i4>
      </vt:variant>
      <vt:variant>
        <vt:i4>194</vt:i4>
      </vt:variant>
      <vt:variant>
        <vt:i4>0</vt:i4>
      </vt:variant>
      <vt:variant>
        <vt:i4>5</vt:i4>
      </vt:variant>
      <vt:variant>
        <vt:lpwstr/>
      </vt:variant>
      <vt:variant>
        <vt:lpwstr>_Toc453602250</vt:lpwstr>
      </vt:variant>
      <vt:variant>
        <vt:i4>1179701</vt:i4>
      </vt:variant>
      <vt:variant>
        <vt:i4>188</vt:i4>
      </vt:variant>
      <vt:variant>
        <vt:i4>0</vt:i4>
      </vt:variant>
      <vt:variant>
        <vt:i4>5</vt:i4>
      </vt:variant>
      <vt:variant>
        <vt:lpwstr/>
      </vt:variant>
      <vt:variant>
        <vt:lpwstr>_Toc453602249</vt:lpwstr>
      </vt:variant>
      <vt:variant>
        <vt:i4>1179701</vt:i4>
      </vt:variant>
      <vt:variant>
        <vt:i4>182</vt:i4>
      </vt:variant>
      <vt:variant>
        <vt:i4>0</vt:i4>
      </vt:variant>
      <vt:variant>
        <vt:i4>5</vt:i4>
      </vt:variant>
      <vt:variant>
        <vt:lpwstr/>
      </vt:variant>
      <vt:variant>
        <vt:lpwstr>_Toc453602248</vt:lpwstr>
      </vt:variant>
      <vt:variant>
        <vt:i4>1179701</vt:i4>
      </vt:variant>
      <vt:variant>
        <vt:i4>176</vt:i4>
      </vt:variant>
      <vt:variant>
        <vt:i4>0</vt:i4>
      </vt:variant>
      <vt:variant>
        <vt:i4>5</vt:i4>
      </vt:variant>
      <vt:variant>
        <vt:lpwstr/>
      </vt:variant>
      <vt:variant>
        <vt:lpwstr>_Toc453602247</vt:lpwstr>
      </vt:variant>
      <vt:variant>
        <vt:i4>1179701</vt:i4>
      </vt:variant>
      <vt:variant>
        <vt:i4>170</vt:i4>
      </vt:variant>
      <vt:variant>
        <vt:i4>0</vt:i4>
      </vt:variant>
      <vt:variant>
        <vt:i4>5</vt:i4>
      </vt:variant>
      <vt:variant>
        <vt:lpwstr/>
      </vt:variant>
      <vt:variant>
        <vt:lpwstr>_Toc453602246</vt:lpwstr>
      </vt:variant>
      <vt:variant>
        <vt:i4>1179701</vt:i4>
      </vt:variant>
      <vt:variant>
        <vt:i4>164</vt:i4>
      </vt:variant>
      <vt:variant>
        <vt:i4>0</vt:i4>
      </vt:variant>
      <vt:variant>
        <vt:i4>5</vt:i4>
      </vt:variant>
      <vt:variant>
        <vt:lpwstr/>
      </vt:variant>
      <vt:variant>
        <vt:lpwstr>_Toc453602245</vt:lpwstr>
      </vt:variant>
      <vt:variant>
        <vt:i4>1179701</vt:i4>
      </vt:variant>
      <vt:variant>
        <vt:i4>158</vt:i4>
      </vt:variant>
      <vt:variant>
        <vt:i4>0</vt:i4>
      </vt:variant>
      <vt:variant>
        <vt:i4>5</vt:i4>
      </vt:variant>
      <vt:variant>
        <vt:lpwstr/>
      </vt:variant>
      <vt:variant>
        <vt:lpwstr>_Toc453602244</vt:lpwstr>
      </vt:variant>
      <vt:variant>
        <vt:i4>1179701</vt:i4>
      </vt:variant>
      <vt:variant>
        <vt:i4>152</vt:i4>
      </vt:variant>
      <vt:variant>
        <vt:i4>0</vt:i4>
      </vt:variant>
      <vt:variant>
        <vt:i4>5</vt:i4>
      </vt:variant>
      <vt:variant>
        <vt:lpwstr/>
      </vt:variant>
      <vt:variant>
        <vt:lpwstr>_Toc453602243</vt:lpwstr>
      </vt:variant>
      <vt:variant>
        <vt:i4>1179701</vt:i4>
      </vt:variant>
      <vt:variant>
        <vt:i4>146</vt:i4>
      </vt:variant>
      <vt:variant>
        <vt:i4>0</vt:i4>
      </vt:variant>
      <vt:variant>
        <vt:i4>5</vt:i4>
      </vt:variant>
      <vt:variant>
        <vt:lpwstr/>
      </vt:variant>
      <vt:variant>
        <vt:lpwstr>_Toc453602242</vt:lpwstr>
      </vt:variant>
      <vt:variant>
        <vt:i4>1179701</vt:i4>
      </vt:variant>
      <vt:variant>
        <vt:i4>140</vt:i4>
      </vt:variant>
      <vt:variant>
        <vt:i4>0</vt:i4>
      </vt:variant>
      <vt:variant>
        <vt:i4>5</vt:i4>
      </vt:variant>
      <vt:variant>
        <vt:lpwstr/>
      </vt:variant>
      <vt:variant>
        <vt:lpwstr>_Toc453602241</vt:lpwstr>
      </vt:variant>
      <vt:variant>
        <vt:i4>1179701</vt:i4>
      </vt:variant>
      <vt:variant>
        <vt:i4>134</vt:i4>
      </vt:variant>
      <vt:variant>
        <vt:i4>0</vt:i4>
      </vt:variant>
      <vt:variant>
        <vt:i4>5</vt:i4>
      </vt:variant>
      <vt:variant>
        <vt:lpwstr/>
      </vt:variant>
      <vt:variant>
        <vt:lpwstr>_Toc453602240</vt:lpwstr>
      </vt:variant>
      <vt:variant>
        <vt:i4>1376309</vt:i4>
      </vt:variant>
      <vt:variant>
        <vt:i4>128</vt:i4>
      </vt:variant>
      <vt:variant>
        <vt:i4>0</vt:i4>
      </vt:variant>
      <vt:variant>
        <vt:i4>5</vt:i4>
      </vt:variant>
      <vt:variant>
        <vt:lpwstr/>
      </vt:variant>
      <vt:variant>
        <vt:lpwstr>_Toc453602239</vt:lpwstr>
      </vt:variant>
      <vt:variant>
        <vt:i4>1376309</vt:i4>
      </vt:variant>
      <vt:variant>
        <vt:i4>122</vt:i4>
      </vt:variant>
      <vt:variant>
        <vt:i4>0</vt:i4>
      </vt:variant>
      <vt:variant>
        <vt:i4>5</vt:i4>
      </vt:variant>
      <vt:variant>
        <vt:lpwstr/>
      </vt:variant>
      <vt:variant>
        <vt:lpwstr>_Toc453602238</vt:lpwstr>
      </vt:variant>
      <vt:variant>
        <vt:i4>1376309</vt:i4>
      </vt:variant>
      <vt:variant>
        <vt:i4>116</vt:i4>
      </vt:variant>
      <vt:variant>
        <vt:i4>0</vt:i4>
      </vt:variant>
      <vt:variant>
        <vt:i4>5</vt:i4>
      </vt:variant>
      <vt:variant>
        <vt:lpwstr/>
      </vt:variant>
      <vt:variant>
        <vt:lpwstr>_Toc453602237</vt:lpwstr>
      </vt:variant>
      <vt:variant>
        <vt:i4>1376309</vt:i4>
      </vt:variant>
      <vt:variant>
        <vt:i4>110</vt:i4>
      </vt:variant>
      <vt:variant>
        <vt:i4>0</vt:i4>
      </vt:variant>
      <vt:variant>
        <vt:i4>5</vt:i4>
      </vt:variant>
      <vt:variant>
        <vt:lpwstr/>
      </vt:variant>
      <vt:variant>
        <vt:lpwstr>_Toc453602236</vt:lpwstr>
      </vt:variant>
      <vt:variant>
        <vt:i4>1376309</vt:i4>
      </vt:variant>
      <vt:variant>
        <vt:i4>104</vt:i4>
      </vt:variant>
      <vt:variant>
        <vt:i4>0</vt:i4>
      </vt:variant>
      <vt:variant>
        <vt:i4>5</vt:i4>
      </vt:variant>
      <vt:variant>
        <vt:lpwstr/>
      </vt:variant>
      <vt:variant>
        <vt:lpwstr>_Toc453602235</vt:lpwstr>
      </vt:variant>
      <vt:variant>
        <vt:i4>1376309</vt:i4>
      </vt:variant>
      <vt:variant>
        <vt:i4>98</vt:i4>
      </vt:variant>
      <vt:variant>
        <vt:i4>0</vt:i4>
      </vt:variant>
      <vt:variant>
        <vt:i4>5</vt:i4>
      </vt:variant>
      <vt:variant>
        <vt:lpwstr/>
      </vt:variant>
      <vt:variant>
        <vt:lpwstr>_Toc453602234</vt:lpwstr>
      </vt:variant>
      <vt:variant>
        <vt:i4>1376309</vt:i4>
      </vt:variant>
      <vt:variant>
        <vt:i4>92</vt:i4>
      </vt:variant>
      <vt:variant>
        <vt:i4>0</vt:i4>
      </vt:variant>
      <vt:variant>
        <vt:i4>5</vt:i4>
      </vt:variant>
      <vt:variant>
        <vt:lpwstr/>
      </vt:variant>
      <vt:variant>
        <vt:lpwstr>_Toc453602233</vt:lpwstr>
      </vt:variant>
      <vt:variant>
        <vt:i4>1376309</vt:i4>
      </vt:variant>
      <vt:variant>
        <vt:i4>86</vt:i4>
      </vt:variant>
      <vt:variant>
        <vt:i4>0</vt:i4>
      </vt:variant>
      <vt:variant>
        <vt:i4>5</vt:i4>
      </vt:variant>
      <vt:variant>
        <vt:lpwstr/>
      </vt:variant>
      <vt:variant>
        <vt:lpwstr>_Toc453602232</vt:lpwstr>
      </vt:variant>
      <vt:variant>
        <vt:i4>1376309</vt:i4>
      </vt:variant>
      <vt:variant>
        <vt:i4>80</vt:i4>
      </vt:variant>
      <vt:variant>
        <vt:i4>0</vt:i4>
      </vt:variant>
      <vt:variant>
        <vt:i4>5</vt:i4>
      </vt:variant>
      <vt:variant>
        <vt:lpwstr/>
      </vt:variant>
      <vt:variant>
        <vt:lpwstr>_Toc453602231</vt:lpwstr>
      </vt:variant>
      <vt:variant>
        <vt:i4>1376309</vt:i4>
      </vt:variant>
      <vt:variant>
        <vt:i4>74</vt:i4>
      </vt:variant>
      <vt:variant>
        <vt:i4>0</vt:i4>
      </vt:variant>
      <vt:variant>
        <vt:i4>5</vt:i4>
      </vt:variant>
      <vt:variant>
        <vt:lpwstr/>
      </vt:variant>
      <vt:variant>
        <vt:lpwstr>_Toc453602230</vt:lpwstr>
      </vt:variant>
      <vt:variant>
        <vt:i4>1310773</vt:i4>
      </vt:variant>
      <vt:variant>
        <vt:i4>68</vt:i4>
      </vt:variant>
      <vt:variant>
        <vt:i4>0</vt:i4>
      </vt:variant>
      <vt:variant>
        <vt:i4>5</vt:i4>
      </vt:variant>
      <vt:variant>
        <vt:lpwstr/>
      </vt:variant>
      <vt:variant>
        <vt:lpwstr>_Toc453602229</vt:lpwstr>
      </vt:variant>
      <vt:variant>
        <vt:i4>1310773</vt:i4>
      </vt:variant>
      <vt:variant>
        <vt:i4>62</vt:i4>
      </vt:variant>
      <vt:variant>
        <vt:i4>0</vt:i4>
      </vt:variant>
      <vt:variant>
        <vt:i4>5</vt:i4>
      </vt:variant>
      <vt:variant>
        <vt:lpwstr/>
      </vt:variant>
      <vt:variant>
        <vt:lpwstr>_Toc453602228</vt:lpwstr>
      </vt:variant>
      <vt:variant>
        <vt:i4>1310773</vt:i4>
      </vt:variant>
      <vt:variant>
        <vt:i4>56</vt:i4>
      </vt:variant>
      <vt:variant>
        <vt:i4>0</vt:i4>
      </vt:variant>
      <vt:variant>
        <vt:i4>5</vt:i4>
      </vt:variant>
      <vt:variant>
        <vt:lpwstr/>
      </vt:variant>
      <vt:variant>
        <vt:lpwstr>_Toc453602227</vt:lpwstr>
      </vt:variant>
      <vt:variant>
        <vt:i4>1310773</vt:i4>
      </vt:variant>
      <vt:variant>
        <vt:i4>50</vt:i4>
      </vt:variant>
      <vt:variant>
        <vt:i4>0</vt:i4>
      </vt:variant>
      <vt:variant>
        <vt:i4>5</vt:i4>
      </vt:variant>
      <vt:variant>
        <vt:lpwstr/>
      </vt:variant>
      <vt:variant>
        <vt:lpwstr>_Toc453602226</vt:lpwstr>
      </vt:variant>
      <vt:variant>
        <vt:i4>1310773</vt:i4>
      </vt:variant>
      <vt:variant>
        <vt:i4>44</vt:i4>
      </vt:variant>
      <vt:variant>
        <vt:i4>0</vt:i4>
      </vt:variant>
      <vt:variant>
        <vt:i4>5</vt:i4>
      </vt:variant>
      <vt:variant>
        <vt:lpwstr/>
      </vt:variant>
      <vt:variant>
        <vt:lpwstr>_Toc453602225</vt:lpwstr>
      </vt:variant>
      <vt:variant>
        <vt:i4>1310773</vt:i4>
      </vt:variant>
      <vt:variant>
        <vt:i4>38</vt:i4>
      </vt:variant>
      <vt:variant>
        <vt:i4>0</vt:i4>
      </vt:variant>
      <vt:variant>
        <vt:i4>5</vt:i4>
      </vt:variant>
      <vt:variant>
        <vt:lpwstr/>
      </vt:variant>
      <vt:variant>
        <vt:lpwstr>_Toc453602224</vt:lpwstr>
      </vt:variant>
      <vt:variant>
        <vt:i4>1310773</vt:i4>
      </vt:variant>
      <vt:variant>
        <vt:i4>32</vt:i4>
      </vt:variant>
      <vt:variant>
        <vt:i4>0</vt:i4>
      </vt:variant>
      <vt:variant>
        <vt:i4>5</vt:i4>
      </vt:variant>
      <vt:variant>
        <vt:lpwstr/>
      </vt:variant>
      <vt:variant>
        <vt:lpwstr>_Toc453602223</vt:lpwstr>
      </vt:variant>
      <vt:variant>
        <vt:i4>1310773</vt:i4>
      </vt:variant>
      <vt:variant>
        <vt:i4>26</vt:i4>
      </vt:variant>
      <vt:variant>
        <vt:i4>0</vt:i4>
      </vt:variant>
      <vt:variant>
        <vt:i4>5</vt:i4>
      </vt:variant>
      <vt:variant>
        <vt:lpwstr/>
      </vt:variant>
      <vt:variant>
        <vt:lpwstr>_Toc453602222</vt:lpwstr>
      </vt:variant>
      <vt:variant>
        <vt:i4>1310773</vt:i4>
      </vt:variant>
      <vt:variant>
        <vt:i4>20</vt:i4>
      </vt:variant>
      <vt:variant>
        <vt:i4>0</vt:i4>
      </vt:variant>
      <vt:variant>
        <vt:i4>5</vt:i4>
      </vt:variant>
      <vt:variant>
        <vt:lpwstr/>
      </vt:variant>
      <vt:variant>
        <vt:lpwstr>_Toc453602221</vt:lpwstr>
      </vt:variant>
      <vt:variant>
        <vt:i4>1310773</vt:i4>
      </vt:variant>
      <vt:variant>
        <vt:i4>14</vt:i4>
      </vt:variant>
      <vt:variant>
        <vt:i4>0</vt:i4>
      </vt:variant>
      <vt:variant>
        <vt:i4>5</vt:i4>
      </vt:variant>
      <vt:variant>
        <vt:lpwstr/>
      </vt:variant>
      <vt:variant>
        <vt:lpwstr>_Toc453602220</vt:lpwstr>
      </vt:variant>
      <vt:variant>
        <vt:i4>1507381</vt:i4>
      </vt:variant>
      <vt:variant>
        <vt:i4>8</vt:i4>
      </vt:variant>
      <vt:variant>
        <vt:i4>0</vt:i4>
      </vt:variant>
      <vt:variant>
        <vt:i4>5</vt:i4>
      </vt:variant>
      <vt:variant>
        <vt:lpwstr/>
      </vt:variant>
      <vt:variant>
        <vt:lpwstr>_Toc453602219</vt:lpwstr>
      </vt:variant>
      <vt:variant>
        <vt:i4>1507381</vt:i4>
      </vt:variant>
      <vt:variant>
        <vt:i4>2</vt:i4>
      </vt:variant>
      <vt:variant>
        <vt:i4>0</vt:i4>
      </vt:variant>
      <vt:variant>
        <vt:i4>5</vt:i4>
      </vt:variant>
      <vt:variant>
        <vt:lpwstr/>
      </vt:variant>
      <vt:variant>
        <vt:lpwstr>_Toc453602218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Repositorio de la Universidad de Zaragoza – Zaguan   http://zaguan.unizar.es</dc:title>
  <dc:subject/>
  <dc:creator>CDC UZ</dc:creator>
  <cp:keywords/>
  <dc:description/>
  <cp:lastModifiedBy>Iñigo Alonso</cp:lastModifiedBy>
  <cp:revision>7</cp:revision>
  <cp:lastPrinted>2016-06-16T18:28:00Z</cp:lastPrinted>
  <dcterms:created xsi:type="dcterms:W3CDTF">2016-06-16T16:39:00Z</dcterms:created>
  <dcterms:modified xsi:type="dcterms:W3CDTF">2016-06-16T18:28:00Z</dcterms:modified>
</cp:coreProperties>
</file>